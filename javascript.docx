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3657" w:rsidRPr="00AE4E0C" w:rsidRDefault="00DB4DF5" w:rsidP="00DB4DF5">
      <w:pPr>
        <w:pStyle w:val="Heading1"/>
        <w:shd w:val="clear" w:color="auto" w:fill="FFFFFF"/>
        <w:spacing w:before="0" w:beforeAutospacing="0" w:after="0" w:afterAutospacing="0"/>
        <w:rPr>
          <w:noProof/>
          <w:sz w:val="24"/>
          <w:szCs w:val="24"/>
        </w:rPr>
      </w:pPr>
      <w:r w:rsidRPr="00AE4E0C">
        <w:rPr>
          <w:noProof/>
          <w:sz w:val="24"/>
          <w:szCs w:val="24"/>
        </w:rPr>
        <w:t xml:space="preserve">      </w:t>
      </w:r>
    </w:p>
    <w:p w:rsidR="00883657" w:rsidRPr="00AE4E0C" w:rsidRDefault="00883657" w:rsidP="00DB4DF5">
      <w:pPr>
        <w:pStyle w:val="Heading1"/>
        <w:shd w:val="clear" w:color="auto" w:fill="FFFFFF"/>
        <w:spacing w:before="0" w:beforeAutospacing="0" w:after="0" w:afterAutospacing="0"/>
        <w:rPr>
          <w:noProof/>
          <w:sz w:val="24"/>
          <w:szCs w:val="24"/>
        </w:rPr>
      </w:pP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9802B7" wp14:editId="54ACED23">
            <wp:extent cx="5943600" cy="26955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123C92" wp14:editId="1BAA7340">
            <wp:extent cx="5943600" cy="26955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4E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14194A" wp14:editId="1F1B312F">
            <wp:extent cx="5943600" cy="34766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>Css and hmtl both are not programming language. Programming language is one which take decision by its self</w:t>
      </w: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3A90F1" wp14:editId="6ED76895">
            <wp:extent cx="5943600" cy="33147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D3FFDB" wp14:editId="580B6BC5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noProof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323E08" wp14:editId="27828E1A">
            <wp:extent cx="5943600" cy="22669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924313" wp14:editId="4424229E">
            <wp:extent cx="5943600" cy="3124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50E4C3" wp14:editId="6F64CCC0">
            <wp:extent cx="5943600" cy="3962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0FDFA2" wp14:editId="41030352">
            <wp:extent cx="5943600" cy="40290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A346D8" wp14:editId="31E18F15">
            <wp:extent cx="5943600" cy="28575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3ADE77" wp14:editId="2E7539CC">
            <wp:extent cx="5943600" cy="4495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>Document.write(“”);</w:t>
      </w: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>This function works same as we do in c++  as cout</w:t>
      </w: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371449" wp14:editId="761211CD">
            <wp:extent cx="3219450" cy="23336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>Output:</w:t>
      </w:r>
    </w:p>
    <w:p w:rsidR="00883657" w:rsidRPr="00AE4E0C" w:rsidRDefault="00883657" w:rsidP="00883657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E41EB25" wp14:editId="31E6C614">
            <wp:extent cx="2162175" cy="5810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b/>
          <w:sz w:val="24"/>
          <w:szCs w:val="24"/>
        </w:rPr>
      </w:pPr>
    </w:p>
    <w:p w:rsidR="00883657" w:rsidRPr="00AE4E0C" w:rsidRDefault="00883657" w:rsidP="00883657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D49CCB9" wp14:editId="133FBEC9">
            <wp:extent cx="4248150" cy="23145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b/>
          <w:sz w:val="24"/>
          <w:szCs w:val="24"/>
        </w:rPr>
      </w:pPr>
    </w:p>
    <w:p w:rsidR="00883657" w:rsidRPr="00AE4E0C" w:rsidRDefault="00883657" w:rsidP="00883657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F86D5F3" wp14:editId="42CA9635">
            <wp:extent cx="3714750" cy="1819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In body this code run sequentically but if a palcew javascript in head so jaavascriptcode run first like</w:t>
      </w:r>
    </w:p>
    <w:p w:rsidR="00883657" w:rsidRPr="00AE4E0C" w:rsidRDefault="00883657" w:rsidP="00883657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0F13B4E" wp14:editId="717D072F">
            <wp:extent cx="3686175" cy="25050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4898CFC" wp14:editId="0BF28394">
            <wp:extent cx="3676650" cy="18859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This means that head tag commands run first in every execution</w:t>
      </w:r>
    </w:p>
    <w:p w:rsidR="00883657" w:rsidRPr="00AE4E0C" w:rsidRDefault="00883657" w:rsidP="00883657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1AE8B0C" wp14:editId="501933BC">
            <wp:extent cx="5943600" cy="36004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1E28E2F" wp14:editId="1B758794">
            <wp:extent cx="5943600" cy="38862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b/>
          <w:sz w:val="24"/>
          <w:szCs w:val="24"/>
        </w:rPr>
      </w:pPr>
    </w:p>
    <w:p w:rsidR="00883657" w:rsidRPr="00AE4E0C" w:rsidRDefault="00883657" w:rsidP="00883657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6DEFED4" wp14:editId="33E2B820">
            <wp:extent cx="5943600" cy="34099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883657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BBE6471" wp14:editId="721FFB18">
            <wp:extent cx="5943600" cy="2209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657" w:rsidRPr="00AE4E0C" w:rsidRDefault="00883657" w:rsidP="00DB4DF5">
      <w:pPr>
        <w:pStyle w:val="Heading1"/>
        <w:shd w:val="clear" w:color="auto" w:fill="FFFFFF"/>
        <w:spacing w:before="0" w:beforeAutospacing="0" w:after="0" w:afterAutospacing="0"/>
        <w:rPr>
          <w:noProof/>
          <w:sz w:val="24"/>
          <w:szCs w:val="24"/>
        </w:rPr>
      </w:pPr>
    </w:p>
    <w:p w:rsidR="00DB4DF5" w:rsidRPr="00AE4E0C" w:rsidRDefault="00DB4DF5" w:rsidP="00DB4DF5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AE4E0C">
        <w:rPr>
          <w:b w:val="0"/>
          <w:bCs w:val="0"/>
          <w:sz w:val="24"/>
          <w:szCs w:val="24"/>
        </w:rPr>
        <w:t>Chapter 3 Basics of Javascript </w:t>
      </w:r>
    </w:p>
    <w:p w:rsidR="00DB4DF5" w:rsidRPr="00AE4E0C" w:rsidRDefault="00DB4DF5">
      <w:pPr>
        <w:rPr>
          <w:rFonts w:ascii="Times New Roman" w:hAnsi="Times New Roman" w:cs="Times New Roman"/>
          <w:noProof/>
          <w:sz w:val="24"/>
          <w:szCs w:val="24"/>
        </w:rPr>
      </w:pPr>
    </w:p>
    <w:p w:rsidR="00DB4DF5" w:rsidRPr="00AE4E0C" w:rsidRDefault="00DB4DF5">
      <w:pPr>
        <w:rPr>
          <w:rFonts w:ascii="Times New Roman" w:hAnsi="Times New Roman" w:cs="Times New Roman"/>
          <w:noProof/>
          <w:sz w:val="24"/>
          <w:szCs w:val="24"/>
        </w:rPr>
      </w:pPr>
    </w:p>
    <w:p w:rsidR="00DB252D" w:rsidRPr="00AE4E0C" w:rsidRDefault="00BA7A1A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F0C2D3" wp14:editId="626F0346">
            <wp:extent cx="5943600" cy="29311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A1A" w:rsidRPr="00AE4E0C" w:rsidRDefault="00BA7A1A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 xml:space="preserve">Ise </w:t>
      </w:r>
      <w:r w:rsidR="00661528" w:rsidRPr="00AE4E0C">
        <w:rPr>
          <w:rFonts w:ascii="Times New Roman" w:hAnsi="Times New Roman" w:cs="Times New Roman"/>
          <w:sz w:val="24"/>
          <w:szCs w:val="24"/>
        </w:rPr>
        <w:t>ko h</w:t>
      </w:r>
      <w:r w:rsidRPr="00AE4E0C">
        <w:rPr>
          <w:rFonts w:ascii="Times New Roman" w:hAnsi="Times New Roman" w:cs="Times New Roman"/>
          <w:sz w:val="24"/>
          <w:szCs w:val="24"/>
        </w:rPr>
        <w:t>t</w:t>
      </w:r>
      <w:r w:rsidR="00661528" w:rsidRPr="00AE4E0C">
        <w:rPr>
          <w:rFonts w:ascii="Times New Roman" w:hAnsi="Times New Roman" w:cs="Times New Roman"/>
          <w:sz w:val="24"/>
          <w:szCs w:val="24"/>
        </w:rPr>
        <w:t>m</w:t>
      </w:r>
      <w:r w:rsidRPr="00AE4E0C">
        <w:rPr>
          <w:rFonts w:ascii="Times New Roman" w:hAnsi="Times New Roman" w:cs="Times New Roman"/>
          <w:sz w:val="24"/>
          <w:szCs w:val="24"/>
        </w:rPr>
        <w:t xml:space="preserve">l boltey h html decision nh le skta </w:t>
      </w:r>
      <w:r w:rsidR="00AF37D4" w:rsidRPr="00AE4E0C">
        <w:rPr>
          <w:rFonts w:ascii="Times New Roman" w:hAnsi="Times New Roman" w:cs="Times New Roman"/>
          <w:sz w:val="24"/>
          <w:szCs w:val="24"/>
        </w:rPr>
        <w:t xml:space="preserve">..is m koi control statement nh mtlb if else or loops nh h but in javascript we have all these features </w:t>
      </w:r>
    </w:p>
    <w:p w:rsidR="00AF37D4" w:rsidRPr="00AE4E0C" w:rsidRDefault="00661528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DD807A" wp14:editId="67969F4F">
            <wp:extent cx="5943600" cy="2482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28" w:rsidRPr="00AE4E0C" w:rsidRDefault="00661528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 xml:space="preserve">Java is influence to c.statement k end m semicolon lagna hota h </w:t>
      </w:r>
    </w:p>
    <w:p w:rsidR="00661528" w:rsidRPr="00AE4E0C" w:rsidRDefault="00661528">
      <w:pPr>
        <w:rPr>
          <w:rFonts w:ascii="Times New Roman" w:hAnsi="Times New Roman" w:cs="Times New Roman"/>
          <w:sz w:val="24"/>
          <w:szCs w:val="24"/>
        </w:rPr>
      </w:pPr>
    </w:p>
    <w:p w:rsidR="00BA7A1A" w:rsidRPr="00AE4E0C" w:rsidRDefault="00661528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6A957C" wp14:editId="4BF56C38">
            <wp:extent cx="4162425" cy="25146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28" w:rsidRPr="00AE4E0C" w:rsidRDefault="00661528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>Constant literal hotey h …number or string dono hosktey h literal is different from variable</w:t>
      </w:r>
    </w:p>
    <w:p w:rsidR="00661528" w:rsidRPr="00AE4E0C" w:rsidRDefault="00661528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 xml:space="preserve">Varaible:DATA Sustain krta h jab tk uska scope hota h </w:t>
      </w:r>
    </w:p>
    <w:p w:rsidR="00E66CF6" w:rsidRPr="00AE4E0C" w:rsidRDefault="00E66CF6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4586B3" wp14:editId="034D3927">
            <wp:extent cx="5724525" cy="22955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F6" w:rsidRPr="00AE4E0C" w:rsidRDefault="00C27E09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>Variable  garbage value ka concept nh hota agar intilize nh toh blank value print krega</w:t>
      </w:r>
    </w:p>
    <w:p w:rsidR="00223A02" w:rsidRPr="00AE4E0C" w:rsidRDefault="00223A02">
      <w:pPr>
        <w:rPr>
          <w:rFonts w:ascii="Times New Roman" w:hAnsi="Times New Roman" w:cs="Times New Roman"/>
          <w:sz w:val="24"/>
          <w:szCs w:val="24"/>
        </w:rPr>
      </w:pPr>
    </w:p>
    <w:p w:rsidR="00223A02" w:rsidRPr="00AE4E0C" w:rsidRDefault="00223A02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t>:</w:t>
      </w: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964284" wp14:editId="5382A862">
            <wp:extent cx="5943600" cy="2076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A02" w:rsidRPr="00AE4E0C" w:rsidRDefault="00223A02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>Output:</w:t>
      </w:r>
    </w:p>
    <w:p w:rsidR="00223A02" w:rsidRPr="00AE4E0C" w:rsidRDefault="00223A02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828DB1" wp14:editId="6982B430">
            <wp:extent cx="5943600" cy="20154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A02" w:rsidRPr="00AE4E0C" w:rsidRDefault="00223A02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>If we had intilize x so;</w:t>
      </w:r>
    </w:p>
    <w:p w:rsidR="00223A02" w:rsidRPr="00AE4E0C" w:rsidRDefault="00223A02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477D10" wp14:editId="0F95B0AC">
            <wp:extent cx="3524250" cy="10763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A02" w:rsidRPr="00AE4E0C" w:rsidRDefault="00223A02">
      <w:pPr>
        <w:rPr>
          <w:rFonts w:ascii="Times New Roman" w:hAnsi="Times New Roman" w:cs="Times New Roman"/>
          <w:sz w:val="24"/>
          <w:szCs w:val="24"/>
        </w:rPr>
      </w:pPr>
    </w:p>
    <w:p w:rsidR="00223A02" w:rsidRPr="00AE4E0C" w:rsidRDefault="00223A02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>Output</w:t>
      </w:r>
    </w:p>
    <w:p w:rsidR="00223A02" w:rsidRPr="00AE4E0C" w:rsidRDefault="00223A02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A77280" wp14:editId="3EE0854C">
            <wp:extent cx="4943475" cy="16383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A02" w:rsidRPr="00AE4E0C" w:rsidRDefault="00223A02">
      <w:pPr>
        <w:rPr>
          <w:rFonts w:ascii="Times New Roman" w:hAnsi="Times New Roman" w:cs="Times New Roman"/>
          <w:sz w:val="24"/>
          <w:szCs w:val="24"/>
        </w:rPr>
      </w:pPr>
    </w:p>
    <w:p w:rsidR="00223A02" w:rsidRPr="00AE4E0C" w:rsidRDefault="00223A02">
      <w:pPr>
        <w:rPr>
          <w:rFonts w:ascii="Times New Roman" w:hAnsi="Times New Roman" w:cs="Times New Roman"/>
          <w:sz w:val="24"/>
          <w:szCs w:val="24"/>
        </w:rPr>
      </w:pPr>
    </w:p>
    <w:p w:rsidR="00223A02" w:rsidRPr="00AE4E0C" w:rsidRDefault="00223A02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>Unlike c and c++ hum khud variable ki type nh detey uski value decide krti h</w:t>
      </w:r>
    </w:p>
    <w:p w:rsidR="008E34AB" w:rsidRPr="00AE4E0C" w:rsidRDefault="008E34AB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66848F" wp14:editId="65F83485">
            <wp:extent cx="5943600" cy="17684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4AB" w:rsidRPr="00AE4E0C" w:rsidRDefault="008E34AB">
      <w:pPr>
        <w:rPr>
          <w:rFonts w:ascii="Times New Roman" w:hAnsi="Times New Roman" w:cs="Times New Roman"/>
          <w:sz w:val="24"/>
          <w:szCs w:val="24"/>
        </w:rPr>
      </w:pPr>
    </w:p>
    <w:p w:rsidR="008E34AB" w:rsidRPr="00AE4E0C" w:rsidRDefault="008E34AB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03B299" wp14:editId="6EE78114">
            <wp:extent cx="5153025" cy="19335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4AB" w:rsidRPr="00AE4E0C" w:rsidRDefault="008E34A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Operator</w:t>
      </w:r>
    </w:p>
    <w:p w:rsidR="008E34AB" w:rsidRPr="00AE4E0C" w:rsidRDefault="008E34A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4FD2E1" wp14:editId="0B59C9E6">
            <wp:extent cx="5524500" cy="3486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4AB" w:rsidRPr="00AE4E0C" w:rsidRDefault="008E34AB">
      <w:pPr>
        <w:rPr>
          <w:rFonts w:ascii="Times New Roman" w:hAnsi="Times New Roman" w:cs="Times New Roman"/>
          <w:b/>
          <w:sz w:val="24"/>
          <w:szCs w:val="24"/>
        </w:rPr>
      </w:pPr>
    </w:p>
    <w:p w:rsidR="008E34AB" w:rsidRPr="00AE4E0C" w:rsidRDefault="008E34A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A32CF6" wp14:editId="250099E2">
            <wp:extent cx="5629275" cy="31432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4AB" w:rsidRPr="00AE4E0C" w:rsidRDefault="008E34AB">
      <w:pPr>
        <w:rPr>
          <w:rFonts w:ascii="Times New Roman" w:hAnsi="Times New Roman" w:cs="Times New Roman"/>
          <w:sz w:val="24"/>
          <w:szCs w:val="24"/>
        </w:rPr>
      </w:pPr>
    </w:p>
    <w:p w:rsidR="008E34AB" w:rsidRPr="00AE4E0C" w:rsidRDefault="00DB4DF5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1C35A4" wp14:editId="0C429372">
            <wp:extent cx="5248275" cy="23812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DF5" w:rsidRPr="00AE4E0C" w:rsidRDefault="00DB4DF5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1F3F19" wp14:editId="56C4953F">
            <wp:extent cx="5943600" cy="41325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DF5" w:rsidRPr="00AE4E0C" w:rsidRDefault="00DB4DF5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9E72C5" wp14:editId="2FA5C416">
            <wp:extent cx="5524500" cy="46005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DF5" w:rsidRPr="00AE4E0C" w:rsidRDefault="00DB4DF5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6055A4" wp14:editId="5BC2194B">
            <wp:extent cx="5476875" cy="27717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DF5" w:rsidRPr="00AE4E0C" w:rsidRDefault="00DB4DF5">
      <w:pPr>
        <w:rPr>
          <w:rFonts w:ascii="Times New Roman" w:hAnsi="Times New Roman" w:cs="Times New Roman"/>
          <w:sz w:val="24"/>
          <w:szCs w:val="24"/>
        </w:rPr>
      </w:pPr>
    </w:p>
    <w:p w:rsidR="00DB4DF5" w:rsidRPr="00AE4E0C" w:rsidRDefault="00DB4DF5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512C3C" wp14:editId="051AD969">
            <wp:extent cx="5457825" cy="2466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96" w:rsidRPr="00AE4E0C" w:rsidRDefault="00353B96">
      <w:pPr>
        <w:rPr>
          <w:rFonts w:ascii="Times New Roman" w:hAnsi="Times New Roman" w:cs="Times New Roman"/>
          <w:sz w:val="24"/>
          <w:szCs w:val="24"/>
        </w:rPr>
      </w:pPr>
    </w:p>
    <w:p w:rsidR="00353B96" w:rsidRPr="00AE4E0C" w:rsidRDefault="00353B96" w:rsidP="00353B9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AE4E0C">
        <w:rPr>
          <w:b w:val="0"/>
          <w:bCs w:val="0"/>
          <w:sz w:val="24"/>
          <w:szCs w:val="24"/>
        </w:rPr>
        <w:t> Variables and operators in Javascript</w:t>
      </w:r>
    </w:p>
    <w:p w:rsidR="00353B96" w:rsidRPr="00AE4E0C" w:rsidRDefault="00353B96">
      <w:pPr>
        <w:rPr>
          <w:rFonts w:ascii="Times New Roman" w:hAnsi="Times New Roman" w:cs="Times New Roman"/>
          <w:sz w:val="24"/>
          <w:szCs w:val="24"/>
        </w:rPr>
      </w:pPr>
    </w:p>
    <w:p w:rsidR="00353B96" w:rsidRPr="00AE4E0C" w:rsidRDefault="00353B96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133BED" wp14:editId="66EEE86F">
            <wp:extent cx="5476875" cy="33718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4AB" w:rsidRPr="00AE4E0C" w:rsidRDefault="008E34AB">
      <w:pPr>
        <w:rPr>
          <w:rFonts w:ascii="Times New Roman" w:hAnsi="Times New Roman" w:cs="Times New Roman"/>
          <w:b/>
          <w:sz w:val="24"/>
          <w:szCs w:val="24"/>
        </w:rPr>
      </w:pPr>
    </w:p>
    <w:p w:rsidR="00790C7F" w:rsidRPr="00AE4E0C" w:rsidRDefault="00790C7F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57D58B" wp14:editId="22A832EE">
            <wp:extent cx="5943600" cy="26396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7F" w:rsidRPr="00AE4E0C" w:rsidRDefault="00790C7F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B68AA3" wp14:editId="5AF14F34">
            <wp:extent cx="4572000" cy="2562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D66" w:rsidRPr="00AE4E0C" w:rsidRDefault="00554D6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785C5F" wp14:editId="027CAA97">
            <wp:extent cx="3962400" cy="18383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E0C">
        <w:rPr>
          <w:rFonts w:ascii="Times New Roman" w:hAnsi="Times New Roman" w:cs="Times New Roman"/>
          <w:b/>
          <w:sz w:val="24"/>
          <w:szCs w:val="24"/>
        </w:rPr>
        <w:t>\</w:t>
      </w:r>
    </w:p>
    <w:p w:rsidR="00554D66" w:rsidRPr="00AE4E0C" w:rsidRDefault="00554D66">
      <w:pPr>
        <w:rPr>
          <w:rFonts w:ascii="Times New Roman" w:hAnsi="Times New Roman" w:cs="Times New Roman"/>
          <w:b/>
          <w:sz w:val="24"/>
          <w:szCs w:val="24"/>
        </w:rPr>
      </w:pPr>
    </w:p>
    <w:p w:rsidR="00554D66" w:rsidRPr="00AE4E0C" w:rsidRDefault="00554D6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A922EC" wp14:editId="0AAD76D4">
            <wp:extent cx="4238625" cy="41814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D66" w:rsidRPr="00AE4E0C" w:rsidRDefault="00554D6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B46B3D" wp14:editId="1382D1A4">
            <wp:extent cx="5819775" cy="35433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D66" w:rsidRPr="00AE4E0C" w:rsidRDefault="00554D6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Pre-increment priority is greater unlike post-increment.</w:t>
      </w:r>
    </w:p>
    <w:p w:rsidR="00554D66" w:rsidRPr="00AE4E0C" w:rsidRDefault="00554D6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B1424B" wp14:editId="5748F62F">
            <wp:extent cx="451485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D66" w:rsidRPr="00AE4E0C" w:rsidRDefault="00554D6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195918" wp14:editId="587BB666">
            <wp:extent cx="19240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D66" w:rsidRPr="00AE4E0C" w:rsidRDefault="00554D66">
      <w:pPr>
        <w:rPr>
          <w:rFonts w:ascii="Times New Roman" w:hAnsi="Times New Roman" w:cs="Times New Roman"/>
          <w:b/>
          <w:sz w:val="24"/>
          <w:szCs w:val="24"/>
        </w:rPr>
      </w:pPr>
    </w:p>
    <w:p w:rsidR="00554D66" w:rsidRPr="00AE4E0C" w:rsidRDefault="00554D6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11483D" wp14:editId="3B0D1631">
            <wp:extent cx="4714875" cy="31432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D66" w:rsidRPr="00AE4E0C" w:rsidRDefault="00554D66">
      <w:pPr>
        <w:rPr>
          <w:rFonts w:ascii="Times New Roman" w:hAnsi="Times New Roman" w:cs="Times New Roman"/>
          <w:b/>
          <w:sz w:val="24"/>
          <w:szCs w:val="24"/>
        </w:rPr>
      </w:pPr>
    </w:p>
    <w:p w:rsidR="00554D66" w:rsidRPr="00AE4E0C" w:rsidRDefault="00554D66">
      <w:pPr>
        <w:rPr>
          <w:rFonts w:ascii="Times New Roman" w:hAnsi="Times New Roman" w:cs="Times New Roman"/>
          <w:b/>
          <w:sz w:val="24"/>
          <w:szCs w:val="24"/>
        </w:rPr>
      </w:pPr>
    </w:p>
    <w:p w:rsidR="00554D66" w:rsidRPr="00AE4E0C" w:rsidRDefault="00554D66">
      <w:pPr>
        <w:rPr>
          <w:rFonts w:ascii="Times New Roman" w:hAnsi="Times New Roman" w:cs="Times New Roman"/>
          <w:b/>
          <w:sz w:val="24"/>
          <w:szCs w:val="24"/>
        </w:rPr>
      </w:pPr>
    </w:p>
    <w:p w:rsidR="00554D66" w:rsidRPr="00AE4E0C" w:rsidRDefault="00554D6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Yahn se phle assignment hogi like x ki value y m chle jayegi then x increment hoga </w:t>
      </w:r>
    </w:p>
    <w:p w:rsidR="00554D66" w:rsidRPr="00AE4E0C" w:rsidRDefault="00554D66">
      <w:pPr>
        <w:rPr>
          <w:rFonts w:ascii="Times New Roman" w:hAnsi="Times New Roman" w:cs="Times New Roman"/>
          <w:b/>
          <w:sz w:val="24"/>
          <w:szCs w:val="24"/>
        </w:rPr>
      </w:pPr>
    </w:p>
    <w:p w:rsidR="00285566" w:rsidRPr="00AE4E0C" w:rsidRDefault="0028556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191AF7" wp14:editId="5E2C1BF1">
            <wp:extent cx="5114925" cy="23241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566" w:rsidRPr="00AE4E0C" w:rsidRDefault="00285566">
      <w:pPr>
        <w:rPr>
          <w:rFonts w:ascii="Times New Roman" w:hAnsi="Times New Roman" w:cs="Times New Roman"/>
          <w:b/>
          <w:sz w:val="24"/>
          <w:szCs w:val="24"/>
        </w:rPr>
      </w:pPr>
    </w:p>
    <w:p w:rsidR="00285566" w:rsidRPr="00AE4E0C" w:rsidRDefault="00285566">
      <w:pPr>
        <w:rPr>
          <w:rFonts w:ascii="Times New Roman" w:hAnsi="Times New Roman" w:cs="Times New Roman"/>
          <w:b/>
          <w:sz w:val="24"/>
          <w:szCs w:val="24"/>
        </w:rPr>
      </w:pPr>
    </w:p>
    <w:p w:rsidR="00285566" w:rsidRPr="00AE4E0C" w:rsidRDefault="0028556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38DED1" wp14:editId="69C8DF79">
            <wp:extent cx="4476750" cy="4305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566" w:rsidRPr="00AE4E0C" w:rsidRDefault="0028556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322635" wp14:editId="50F0A5C1">
            <wp:extent cx="5781675" cy="15049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CE5" w:rsidRPr="00AE4E0C" w:rsidRDefault="00443CE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13C989" wp14:editId="0127603E">
            <wp:extent cx="5019675" cy="38195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CE5" w:rsidRPr="00AE4E0C" w:rsidRDefault="00443CE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=:for assignment</w:t>
      </w:r>
    </w:p>
    <w:p w:rsidR="00443CE5" w:rsidRPr="00AE4E0C" w:rsidRDefault="00443CE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==:for equality</w:t>
      </w:r>
    </w:p>
    <w:p w:rsidR="00443CE5" w:rsidRPr="00AE4E0C" w:rsidRDefault="00443CE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===</w:t>
      </w:r>
      <w:r w:rsidR="008E1DAE" w:rsidRPr="00AE4E0C">
        <w:rPr>
          <w:rFonts w:ascii="Times New Roman" w:hAnsi="Times New Roman" w:cs="Times New Roman"/>
          <w:b/>
          <w:sz w:val="24"/>
          <w:szCs w:val="24"/>
        </w:rPr>
        <w:t xml:space="preserve">:Check phase as well as type </w:t>
      </w:r>
    </w:p>
    <w:p w:rsidR="008E1DAE" w:rsidRPr="00AE4E0C" w:rsidRDefault="008E1DAE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A3EB56" wp14:editId="518820A7">
            <wp:extent cx="4181475" cy="37338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DAE" w:rsidRPr="00AE4E0C" w:rsidRDefault="00351D8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5986E0" wp14:editId="7B9821E7">
            <wp:extent cx="4381500" cy="3543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85" w:rsidRPr="00AE4E0C" w:rsidRDefault="00351D85">
      <w:pPr>
        <w:rPr>
          <w:rFonts w:ascii="Times New Roman" w:hAnsi="Times New Roman" w:cs="Times New Roman"/>
          <w:b/>
          <w:sz w:val="24"/>
          <w:szCs w:val="24"/>
        </w:rPr>
      </w:pPr>
    </w:p>
    <w:p w:rsidR="00351D85" w:rsidRPr="00AE4E0C" w:rsidRDefault="00351D85" w:rsidP="00351D85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AE4E0C">
        <w:rPr>
          <w:b w:val="0"/>
          <w:bCs w:val="0"/>
          <w:sz w:val="24"/>
          <w:szCs w:val="24"/>
        </w:rPr>
        <w:t>Control Statements in Javascript</w:t>
      </w:r>
    </w:p>
    <w:p w:rsidR="00351D85" w:rsidRPr="00AE4E0C" w:rsidRDefault="00351D85">
      <w:pPr>
        <w:rPr>
          <w:rFonts w:ascii="Times New Roman" w:hAnsi="Times New Roman" w:cs="Times New Roman"/>
          <w:b/>
          <w:sz w:val="24"/>
          <w:szCs w:val="24"/>
        </w:rPr>
      </w:pPr>
    </w:p>
    <w:p w:rsidR="00351D85" w:rsidRPr="00AE4E0C" w:rsidRDefault="00351D8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5995BA" wp14:editId="05D1CF53">
            <wp:extent cx="5191125" cy="33718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85" w:rsidRPr="00AE4E0C" w:rsidRDefault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Syntax:</w:t>
      </w:r>
    </w:p>
    <w:p w:rsidR="001C5358" w:rsidRPr="00AE4E0C" w:rsidRDefault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1C5358" w:rsidRPr="00AE4E0C" w:rsidRDefault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0B52F5" wp14:editId="167A5680">
            <wp:extent cx="4229100" cy="2419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58" w:rsidRPr="00AE4E0C" w:rsidRDefault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5529A4" wp14:editId="542B5ACF">
            <wp:extent cx="4419600" cy="45053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58" w:rsidRPr="00AE4E0C" w:rsidRDefault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1C5358" w:rsidRPr="00AE4E0C" w:rsidRDefault="001C5358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479623" wp14:editId="3B577583">
            <wp:extent cx="4400550" cy="4286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58" w:rsidRPr="00AE4E0C" w:rsidRDefault="001C5358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43F04B" wp14:editId="3A662E96">
            <wp:extent cx="4333875" cy="37338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9B" w:rsidRPr="00AE4E0C" w:rsidRDefault="00AC0D9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>Conditional Operator:</w:t>
      </w:r>
    </w:p>
    <w:p w:rsidR="00AC0D9B" w:rsidRPr="00AE4E0C" w:rsidRDefault="00AC0D9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15F2F3" wp14:editId="4E1658E6">
            <wp:extent cx="5943600" cy="27076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9B" w:rsidRPr="00AE4E0C" w:rsidRDefault="00AC0D9B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8552C0" w:rsidRPr="00AE4E0C" w:rsidRDefault="008552C0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5D5CE0" wp14:editId="7AC0D7BC">
            <wp:extent cx="4610100" cy="45243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0F" w:rsidRPr="00AE4E0C" w:rsidRDefault="008552C0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Expression ka Iska result case ki </w:t>
      </w:r>
    </w:p>
    <w:p w:rsidR="008552C0" w:rsidRPr="00AE4E0C" w:rsidRDefault="008552C0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se match ki jayegi</w:t>
      </w:r>
    </w:p>
    <w:p w:rsidR="003F460F" w:rsidRPr="00AE4E0C" w:rsidRDefault="003F460F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3F460F" w:rsidRPr="00AE4E0C" w:rsidRDefault="003F460F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2149BF" wp14:editId="3F17075E">
            <wp:extent cx="5943600" cy="39560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FC5" w:rsidRPr="00AE4E0C" w:rsidRDefault="00BD2FC5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8278F6" wp14:editId="35677113">
            <wp:extent cx="4591050" cy="3048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FC5" w:rsidRPr="00AE4E0C" w:rsidRDefault="00BD2FC5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>While Example 1</w:t>
      </w:r>
    </w:p>
    <w:p w:rsidR="00BD2FC5" w:rsidRPr="00AE4E0C" w:rsidRDefault="00BD2FC5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69BB8B" wp14:editId="5F4CB4F0">
            <wp:extent cx="4857750" cy="3590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FC5" w:rsidRPr="00AE4E0C" w:rsidRDefault="00BD2FC5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While Example 2</w:t>
      </w:r>
    </w:p>
    <w:p w:rsidR="00BD2FC5" w:rsidRPr="00AE4E0C" w:rsidRDefault="00BD2FC5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C6352E" wp14:editId="7AF2DEF4">
            <wp:extent cx="4238625" cy="34385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FC5" w:rsidRPr="00AE4E0C" w:rsidRDefault="00BD2FC5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BD2FC5" w:rsidRPr="00AE4E0C" w:rsidRDefault="00BD2FC5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602E27" wp14:editId="4ED75D37">
            <wp:extent cx="2800350" cy="2762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73" w:rsidRPr="00AE4E0C" w:rsidRDefault="00977B73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Do While:</w:t>
      </w:r>
    </w:p>
    <w:p w:rsidR="00977B73" w:rsidRPr="00AE4E0C" w:rsidRDefault="00977B73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Example no 1:</w:t>
      </w:r>
    </w:p>
    <w:p w:rsidR="00977B73" w:rsidRPr="00AE4E0C" w:rsidRDefault="00977B73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1FF906" wp14:editId="60A12030">
            <wp:extent cx="4695825" cy="29241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F3" w:rsidRPr="00AE4E0C" w:rsidRDefault="00627F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627FF3" w:rsidRPr="00AE4E0C" w:rsidRDefault="00627FF3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For Loop</w:t>
      </w:r>
    </w:p>
    <w:p w:rsidR="008552C0" w:rsidRPr="00AE4E0C" w:rsidRDefault="00627FF3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5CB671" wp14:editId="1FCFE133">
            <wp:extent cx="5514975" cy="27717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2C0" w:rsidRPr="00AE4E0C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627FF3" w:rsidRPr="00AE4E0C" w:rsidRDefault="00627F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627FF3" w:rsidRPr="00AE4E0C" w:rsidRDefault="00627FF3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FF1455" wp14:editId="48BBBA33">
            <wp:extent cx="4486275" cy="30480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E1" w:rsidRPr="00AE4E0C" w:rsidRDefault="00C94EE1" w:rsidP="00C94EE1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AE4E0C">
        <w:rPr>
          <w:b w:val="0"/>
          <w:bCs w:val="0"/>
          <w:sz w:val="24"/>
          <w:szCs w:val="24"/>
        </w:rPr>
        <w:t> Popup Boxes in Javascript</w:t>
      </w:r>
    </w:p>
    <w:p w:rsidR="00C94EE1" w:rsidRPr="00AE4E0C" w:rsidRDefault="00C94EE1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C94EE1" w:rsidRPr="00AE4E0C" w:rsidRDefault="00C94EE1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E30EA4" wp14:editId="75B59ACB">
            <wp:extent cx="5305425" cy="27908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E1" w:rsidRPr="00AE4E0C" w:rsidRDefault="00C94EE1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It if from library name windows so we can also write as </w:t>
      </w:r>
    </w:p>
    <w:p w:rsidR="00C94EE1" w:rsidRPr="00AE4E0C" w:rsidRDefault="00C94EE1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Syntax:</w:t>
      </w:r>
    </w:p>
    <w:p w:rsidR="00C94EE1" w:rsidRPr="00AE4E0C" w:rsidRDefault="00C94EE1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Window.alert(“”);</w:t>
      </w:r>
    </w:p>
    <w:p w:rsidR="00C94EE1" w:rsidRPr="00AE4E0C" w:rsidRDefault="007B5105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004931" wp14:editId="4D04C8EC">
            <wp:extent cx="4495800" cy="24479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105" w:rsidRPr="00AE4E0C" w:rsidRDefault="007B5105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7B5105" w:rsidRPr="00AE4E0C" w:rsidRDefault="007B5105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9CE3B2" wp14:editId="5CD7F4F6">
            <wp:extent cx="4114800" cy="24003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E72" w:rsidRPr="00AE4E0C" w:rsidRDefault="00A05E72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Confirm box:</w:t>
      </w:r>
    </w:p>
    <w:p w:rsidR="00A05E72" w:rsidRPr="00AE4E0C" w:rsidRDefault="00A05E72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D5E47" wp14:editId="3E76ACA0">
            <wp:extent cx="5886450" cy="31051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E72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C94001" wp14:editId="68A943F2">
            <wp:extent cx="5943600" cy="19246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“Prompt Box”:</w:t>
      </w: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A09619" wp14:editId="6BAB083C">
            <wp:extent cx="5105400" cy="41814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Example no 1:</w:t>
      </w: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67C6C2" wp14:editId="7740B5BF">
            <wp:extent cx="4552950" cy="3771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9E2E1B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Function</w:t>
      </w:r>
    </w:p>
    <w:p w:rsidR="00AE1CF3" w:rsidRPr="00AE4E0C" w:rsidRDefault="00324044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896636" wp14:editId="1A22E8FB">
            <wp:extent cx="5810250" cy="34004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44" w:rsidRPr="00AE4E0C" w:rsidRDefault="00324044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50A3F9" wp14:editId="58AF6989">
            <wp:extent cx="5915025" cy="24860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44" w:rsidRPr="00AE4E0C" w:rsidRDefault="00324044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324044" w:rsidRPr="00AE4E0C" w:rsidRDefault="00324044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70A40E" wp14:editId="68528D84">
            <wp:extent cx="5943600" cy="22301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44" w:rsidRPr="00AE4E0C" w:rsidRDefault="00323BED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0BF864" wp14:editId="6044DC55">
            <wp:extent cx="5200650" cy="2209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ED" w:rsidRPr="00AE4E0C" w:rsidRDefault="00323BED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Function k andar agar mne var lkh kr koi variable declare kia h toh it’s a local variable</w:t>
      </w:r>
    </w:p>
    <w:p w:rsidR="00323BED" w:rsidRPr="00AE4E0C" w:rsidRDefault="00323BED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And if not so it will be global variable</w:t>
      </w:r>
    </w:p>
    <w:p w:rsidR="00323BED" w:rsidRPr="00AE4E0C" w:rsidRDefault="002560BE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C59812" wp14:editId="5367D9A8">
            <wp:extent cx="4848225" cy="38481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BE" w:rsidRPr="00AE4E0C" w:rsidRDefault="002560BE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9B5BF7" w:rsidRPr="00AE4E0C" w:rsidRDefault="009B5BF7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15EA2E" wp14:editId="2DC5D2FC">
            <wp:extent cx="4314825" cy="39052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BF7" w:rsidRPr="00AE4E0C" w:rsidRDefault="009B5BF7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Output</w:t>
      </w:r>
    </w:p>
    <w:p w:rsidR="009B5BF7" w:rsidRPr="00AE4E0C" w:rsidRDefault="009B5BF7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3BD315" wp14:editId="271D95B0">
            <wp:extent cx="2019300" cy="11525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BF7" w:rsidRPr="00AE4E0C" w:rsidRDefault="009B5BF7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On click our function page will open as we want we get desired result</w:t>
      </w:r>
    </w:p>
    <w:p w:rsidR="009B5BF7" w:rsidRPr="00AE4E0C" w:rsidRDefault="00100A5A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04383C" wp14:editId="7DEE3195">
            <wp:extent cx="5943600" cy="30086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5A" w:rsidRPr="00AE4E0C" w:rsidRDefault="001B4DA5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Value jab return hoti h toh wahi jati h wahan se call hua h</w:t>
      </w:r>
    </w:p>
    <w:p w:rsidR="001B4DA5" w:rsidRPr="00AE4E0C" w:rsidRDefault="001B4DA5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9B5BF7" w:rsidRPr="00AE4E0C" w:rsidRDefault="009B5BF7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F10E86" wp14:editId="7BC70C02">
            <wp:extent cx="3743325" cy="10572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BC52AC" w:rsidRPr="00AE4E0C" w:rsidRDefault="00BC52AC" w:rsidP="00BC52AC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:rsidR="00BC52AC" w:rsidRPr="00AE4E0C" w:rsidRDefault="00BC52AC" w:rsidP="00BC52AC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AE4E0C">
        <w:rPr>
          <w:b w:val="0"/>
          <w:bCs w:val="0"/>
          <w:sz w:val="24"/>
          <w:szCs w:val="24"/>
        </w:rPr>
        <w:t>Event Handling in Javascript </w:t>
      </w:r>
    </w:p>
    <w:p w:rsidR="00BC52AC" w:rsidRPr="00AE4E0C" w:rsidRDefault="00BC52AC" w:rsidP="00BC52AC">
      <w:pPr>
        <w:rPr>
          <w:rFonts w:ascii="Times New Roman" w:hAnsi="Times New Roman" w:cs="Times New Roman"/>
          <w:b/>
          <w:sz w:val="24"/>
          <w:szCs w:val="24"/>
        </w:rPr>
      </w:pPr>
    </w:p>
    <w:p w:rsidR="00BC52AC" w:rsidRPr="00AE4E0C" w:rsidRDefault="00BC52AC" w:rsidP="00BC52AC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24A70F" wp14:editId="7F29A783">
            <wp:extent cx="5457825" cy="40100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BC52AC" w:rsidRPr="00AE4E0C" w:rsidRDefault="00BC52AC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0C4E36" wp14:editId="7F21771B">
            <wp:extent cx="5943600" cy="35071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FF" w:rsidRPr="00AE4E0C" w:rsidRDefault="00C061FF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E35300" wp14:editId="48F3FB25">
            <wp:extent cx="5943600" cy="33496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53" w:rsidRPr="00AE4E0C" w:rsidRDefault="00B54153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F6939B" wp14:editId="588980FE">
            <wp:extent cx="5943600" cy="3492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FB" w:rsidRPr="00AE4E0C" w:rsidRDefault="00B05CFB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B05CFB" w:rsidRPr="00AE4E0C" w:rsidRDefault="00B05CF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266864" wp14:editId="127F8F2F">
            <wp:extent cx="5943600" cy="254571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FB" w:rsidRPr="00AE4E0C" w:rsidRDefault="00B05CF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Onmouseover pe blue color hojayega or dobara krne pe white hojayega</w:t>
      </w:r>
    </w:p>
    <w:p w:rsidR="0083376E" w:rsidRPr="00AE4E0C" w:rsidRDefault="0083376E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83376E" w:rsidRPr="00AE4E0C" w:rsidRDefault="0083376E" w:rsidP="0083376E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AE4E0C">
        <w:rPr>
          <w:b w:val="0"/>
          <w:bCs w:val="0"/>
          <w:sz w:val="24"/>
          <w:szCs w:val="24"/>
        </w:rPr>
        <w:t>How to access HTML elements in Javascript</w:t>
      </w:r>
    </w:p>
    <w:p w:rsidR="0083376E" w:rsidRPr="00AE4E0C" w:rsidRDefault="0083376E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83376E" w:rsidRPr="00AE4E0C" w:rsidRDefault="0083376E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A4C329" wp14:editId="45DFC181">
            <wp:extent cx="5476875" cy="35242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76E" w:rsidRPr="00AE4E0C" w:rsidRDefault="0083376E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83376E" w:rsidRPr="00AE4E0C" w:rsidRDefault="0083376E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>Yeh function document object k method h yeh hume object bana kr derhe hh smjho</w:t>
      </w:r>
      <w:r w:rsidR="004B6690" w:rsidRPr="00AE4E0C">
        <w:rPr>
          <w:rFonts w:ascii="Times New Roman" w:hAnsi="Times New Roman" w:cs="Times New Roman"/>
          <w:b/>
          <w:sz w:val="24"/>
          <w:szCs w:val="24"/>
        </w:rPr>
        <w:t xml:space="preserve"> is sab m eke k parguement pass hota h or wo string hota h </w:t>
      </w:r>
    </w:p>
    <w:p w:rsidR="004B6690" w:rsidRPr="00AE4E0C" w:rsidRDefault="00875588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Id k ealwa sa object ka array return kregy isee leye element lkha h elements nh </w:t>
      </w:r>
    </w:p>
    <w:p w:rsidR="00875588" w:rsidRPr="00AE4E0C" w:rsidRDefault="00AE2A29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0F41E3" wp14:editId="485F7B01">
            <wp:extent cx="3952875" cy="44767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29" w:rsidRPr="00AE4E0C" w:rsidRDefault="00AE2A29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FEB187" wp14:editId="72ED4B8D">
            <wp:extent cx="5943600" cy="20726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A83" w:rsidRPr="00AE4E0C" w:rsidRDefault="00B07A83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innerHTML property us k contain ko repsrent kregaa</w:t>
      </w:r>
    </w:p>
    <w:p w:rsidR="00B07A83" w:rsidRPr="00AE4E0C" w:rsidRDefault="00B07A83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or agar getName to p ko kregaa</w:t>
      </w:r>
    </w:p>
    <w:p w:rsidR="00B07A83" w:rsidRPr="00AE4E0C" w:rsidRDefault="00B07A83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785351" wp14:editId="6720FDE6">
            <wp:extent cx="4638675" cy="36195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A83" w:rsidRPr="00AE4E0C" w:rsidRDefault="00B07A83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Before clicking ok</w:t>
      </w:r>
    </w:p>
    <w:p w:rsidR="00B07A83" w:rsidRPr="00AE4E0C" w:rsidRDefault="00B07A83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B95896" wp14:editId="1C88723F">
            <wp:extent cx="2686050" cy="19050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A83" w:rsidRPr="00AE4E0C" w:rsidRDefault="00B07A83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93A930" wp14:editId="70CE6928">
            <wp:extent cx="5943600" cy="14986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A83" w:rsidRPr="00AE4E0C" w:rsidRDefault="00B07A83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A511C0" wp14:editId="0CA6D416">
            <wp:extent cx="2085975" cy="17335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AE1CF3" w:rsidRPr="00AE4E0C" w:rsidRDefault="00AE1CF3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DIY:</w:t>
      </w: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230197" wp14:editId="15010780">
            <wp:extent cx="5943600" cy="38106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8986E6" wp14:editId="2E0917BF">
            <wp:extent cx="5943600" cy="36499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E0CD55" wp14:editId="243212A4">
            <wp:extent cx="5943600" cy="28016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01F279" wp14:editId="55BFDE14">
            <wp:extent cx="5943600" cy="36563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B7821A" wp14:editId="6706FB4E">
            <wp:extent cx="5000625" cy="58578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Switch</w:t>
      </w: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E3D3B4" wp14:editId="6C3D573C">
            <wp:extent cx="5943600" cy="33229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489781" wp14:editId="63E8E955">
            <wp:extent cx="5943600" cy="55651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4C47EE" wp14:editId="7E705E6F">
            <wp:extent cx="5943600" cy="354012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0E9" w:rsidRPr="00AE4E0C" w:rsidRDefault="00ED40E9" w:rsidP="001C5358">
      <w:pPr>
        <w:rPr>
          <w:rFonts w:ascii="Times New Roman" w:hAnsi="Times New Roman" w:cs="Times New Roman"/>
          <w:noProof/>
          <w:sz w:val="24"/>
          <w:szCs w:val="24"/>
        </w:rPr>
      </w:pPr>
    </w:p>
    <w:p w:rsidR="00ED40E9" w:rsidRPr="00AE4E0C" w:rsidRDefault="00ED40E9" w:rsidP="001C5358">
      <w:pPr>
        <w:rPr>
          <w:rFonts w:ascii="Times New Roman" w:hAnsi="Times New Roman" w:cs="Times New Roman"/>
          <w:noProof/>
          <w:sz w:val="24"/>
          <w:szCs w:val="24"/>
        </w:rPr>
      </w:pPr>
    </w:p>
    <w:p w:rsidR="009E2E1B" w:rsidRPr="00AE4E0C" w:rsidRDefault="009E2E1B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E3B499" wp14:editId="35941731">
            <wp:extent cx="5943600" cy="32677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0E9" w:rsidRPr="00AE4E0C" w:rsidRDefault="00362B32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Social Media: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>//var list=["item1","item2","item3","item4"];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//console.log(list[0]);</w:t>
      </w:r>
    </w:p>
    <w:p w:rsidR="00362B32" w:rsidRPr="00AE4E0C" w:rsidRDefault="00AE1CD7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softHyphen/>
      </w:r>
      <w:r w:rsidRPr="00AE4E0C">
        <w:rPr>
          <w:rFonts w:ascii="Times New Roman" w:hAnsi="Times New Roman" w:cs="Times New Roman"/>
          <w:b/>
          <w:sz w:val="24"/>
          <w:szCs w:val="24"/>
        </w:rPr>
        <w:softHyphen/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//var num=[1,2,3,4,5,6,7,8,9,0];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//var object={key:'Value1',key2:2,key3:false}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//.shift() is simply use for fire  niklne k lye list se element 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//var field=["batting","bowling","feilding","wicket_leeping"];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//var player = {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//  name:"Tendulkar",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// age:28,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//height:5.7,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//married:true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BA5936" w:rsidRPr="00AE4E0C" w:rsidRDefault="00BA5936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//}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var database=[{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username:"Mohsin1",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password:"pass1"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},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{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username:"Mohsin2",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ab/>
        <w:t>password:"pass2"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},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{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username:"Mohsi3",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password:"pass3"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}];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var newsfeed=[{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username:'John',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timeline:'Yeah ! i am so excited'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},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{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username:'Tommy',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timeline:'Yeah ! i am so tired'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}];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var usernamePrompt=prompt("Enter Your username");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var passwordPrompt=prompt("Enter Your Passowrd");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function validUser(user,pass){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for(i=0;i&lt;database.length;i++){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if(user==database[i].username &amp;&amp; pass==database[i].password){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  return true;}//if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>else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{   return false;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}//else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}//loop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function signIn(user,pass){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if (validUser(user,pass)){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console.log(newsfeed);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else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alert("Incorect Id or Passowrd");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}//func</w:t>
      </w: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Pr="00AE4E0C" w:rsidRDefault="00362B32" w:rsidP="00362B32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signIn(usernamePrompt,passwordPrompt)</w:t>
      </w:r>
    </w:p>
    <w:p w:rsidR="00362B32" w:rsidRPr="00AE4E0C" w:rsidRDefault="00362B32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362B32" w:rsidRPr="00AE4E0C" w:rsidRDefault="00362B32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415667" w:rsidRPr="00AE4E0C" w:rsidRDefault="00415667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4A82D4" wp14:editId="7E89B230">
            <wp:extent cx="3657600" cy="37147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67" w:rsidRPr="00AE4E0C" w:rsidRDefault="00415667" w:rsidP="001C5358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85DDF7" wp14:editId="41A11064">
            <wp:extent cx="3657600" cy="32956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67" w:rsidRPr="00AE4E0C" w:rsidRDefault="00415667" w:rsidP="001C5358">
      <w:pPr>
        <w:rPr>
          <w:rFonts w:ascii="Times New Roman" w:hAnsi="Times New Roman" w:cs="Times New Roman"/>
          <w:sz w:val="24"/>
          <w:szCs w:val="24"/>
        </w:rPr>
      </w:pPr>
    </w:p>
    <w:p w:rsidR="004C3084" w:rsidRDefault="004C3084" w:rsidP="0053735F">
      <w:pPr>
        <w:shd w:val="clear" w:color="auto" w:fill="FFFFFF"/>
        <w:spacing w:line="240" w:lineRule="auto"/>
        <w:rPr>
          <w:ins w:id="0" w:author="SS Computer" w:date="2020-08-14T03:21:00Z"/>
          <w:rFonts w:ascii="Times New Roman" w:eastAsia="Times New Roman" w:hAnsi="Times New Roman" w:cs="Times New Roman"/>
          <w:sz w:val="24"/>
          <w:szCs w:val="24"/>
        </w:rPr>
      </w:pPr>
    </w:p>
    <w:p w:rsidR="004C3084" w:rsidRDefault="004C3084" w:rsidP="0053735F">
      <w:pPr>
        <w:shd w:val="clear" w:color="auto" w:fill="FFFFFF"/>
        <w:spacing w:line="240" w:lineRule="auto"/>
        <w:rPr>
          <w:ins w:id="1" w:author="SS Computer" w:date="2020-08-14T03:21:00Z"/>
          <w:rFonts w:ascii="Times New Roman" w:eastAsia="Times New Roman" w:hAnsi="Times New Roman" w:cs="Times New Roman"/>
          <w:sz w:val="24"/>
          <w:szCs w:val="24"/>
        </w:rPr>
      </w:pPr>
    </w:p>
    <w:p w:rsidR="0053735F" w:rsidRPr="00AE4E0C" w:rsidRDefault="0053735F" w:rsidP="0053735F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lastRenderedPageBreak/>
        <w:t>DOM Common Selectors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Following are the common DOM Selectors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getElementsByTagName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getElementsByClassName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getElementById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querySelector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querySelectorAll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getAttribute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setAttribute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##Changing Styles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style.{property} //ok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className //best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classList //best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classList.add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classList.remove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classList.toggle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lastRenderedPageBreak/>
        <w:t>Bonus Command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innerHTML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parentElement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children</w:t>
      </w:r>
    </w:p>
    <w:p w:rsidR="0053735F" w:rsidRPr="00AE4E0C" w:rsidRDefault="0053735F" w:rsidP="0053735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735F" w:rsidRPr="00AE4E0C" w:rsidRDefault="0053735F" w:rsidP="0053735F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4E0C">
        <w:rPr>
          <w:rFonts w:ascii="Times New Roman" w:eastAsia="Times New Roman" w:hAnsi="Times New Roman" w:cs="Times New Roman"/>
          <w:sz w:val="24"/>
          <w:szCs w:val="24"/>
        </w:rPr>
        <w:t>##It is important to CACHE selectors in variables</w:t>
      </w:r>
    </w:p>
    <w:p w:rsidR="0053735F" w:rsidRPr="00AE4E0C" w:rsidRDefault="0053735F" w:rsidP="001C5358">
      <w:pPr>
        <w:rPr>
          <w:rFonts w:ascii="Times New Roman" w:hAnsi="Times New Roman" w:cs="Times New Roman"/>
          <w:sz w:val="24"/>
          <w:szCs w:val="24"/>
        </w:rPr>
      </w:pPr>
    </w:p>
    <w:p w:rsidR="0053735F" w:rsidRPr="00AE4E0C" w:rsidRDefault="0053735F" w:rsidP="001C5358">
      <w:pPr>
        <w:rPr>
          <w:rFonts w:ascii="Times New Roman" w:hAnsi="Times New Roman" w:cs="Times New Roman"/>
          <w:sz w:val="24"/>
          <w:szCs w:val="24"/>
        </w:rPr>
      </w:pPr>
    </w:p>
    <w:p w:rsidR="00B20399" w:rsidRPr="00AE4E0C" w:rsidRDefault="00B20399" w:rsidP="001C5358">
      <w:pPr>
        <w:rPr>
          <w:rFonts w:ascii="Times New Roman" w:hAnsi="Times New Roman" w:cs="Times New Roman"/>
          <w:sz w:val="24"/>
          <w:szCs w:val="24"/>
        </w:rPr>
      </w:pPr>
    </w:p>
    <w:p w:rsidR="00B20399" w:rsidRPr="00AE4E0C" w:rsidRDefault="00B20399" w:rsidP="001C5358">
      <w:pPr>
        <w:rPr>
          <w:rFonts w:ascii="Times New Roman" w:hAnsi="Times New Roman" w:cs="Times New Roman"/>
          <w:sz w:val="24"/>
          <w:szCs w:val="24"/>
        </w:rPr>
      </w:pPr>
    </w:p>
    <w:p w:rsidR="00B20399" w:rsidRPr="00AE4E0C" w:rsidRDefault="00B20399" w:rsidP="001C5358">
      <w:pPr>
        <w:rPr>
          <w:rFonts w:ascii="Times New Roman" w:hAnsi="Times New Roman" w:cs="Times New Roman"/>
          <w:sz w:val="24"/>
          <w:szCs w:val="24"/>
        </w:rPr>
      </w:pPr>
    </w:p>
    <w:p w:rsidR="00B20399" w:rsidRPr="00AE4E0C" w:rsidRDefault="00B20399" w:rsidP="001C5358">
      <w:pPr>
        <w:rPr>
          <w:rFonts w:ascii="Times New Roman" w:hAnsi="Times New Roman" w:cs="Times New Roman"/>
          <w:sz w:val="24"/>
          <w:szCs w:val="24"/>
        </w:rPr>
      </w:pPr>
    </w:p>
    <w:p w:rsidR="00B20399" w:rsidRPr="00AE4E0C" w:rsidRDefault="00B20399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B20399" w:rsidRPr="00AE4E0C" w:rsidRDefault="00B20399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Page DO TO LIST</w:t>
      </w:r>
    </w:p>
    <w:p w:rsidR="00B20399" w:rsidRPr="00AE4E0C" w:rsidRDefault="00B20399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Javascript file: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var button= document.getElementById("enter");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var input= document.getElementById("userinput");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var ul=document.querySelector("ul");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function inputLength(){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return input.value.length;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>function ListElement(){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var li = document.createElement("li");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li.appendChild(document.createTextNode(input.value));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ul.appendChild(li);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input.value=" ";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button.addEventListener("click",function(){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if(inputLength() &gt; 0){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console.log(input.value);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}//if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}//finction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)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input.addEventListener("keypress",function(event){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if(inputLength() &gt;0 &amp;&amp; event.keyCode==13){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console.log(input.value);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ListElement()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}//if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})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button.addEventListener("click",function(){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console.log("User Clicked");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})</w:t>
      </w:r>
    </w:p>
    <w:p w:rsidR="00B20399" w:rsidRPr="00AE4E0C" w:rsidRDefault="00B20399" w:rsidP="001C5358">
      <w:pPr>
        <w:rPr>
          <w:rFonts w:ascii="Times New Roman" w:hAnsi="Times New Roman" w:cs="Times New Roman"/>
          <w:b/>
          <w:sz w:val="24"/>
          <w:szCs w:val="24"/>
        </w:rPr>
      </w:pPr>
    </w:p>
    <w:p w:rsidR="00B20399" w:rsidRPr="00AE4E0C" w:rsidRDefault="00B20399" w:rsidP="001C535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HTML FILE: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&lt;!DOCTYPE html&gt;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&lt;html&gt;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&lt;head&gt;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&lt;title&gt;javaFile with DOM&lt;/title&gt;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&lt;link rel="stylesheet" type="text/css" href="style.css"&gt;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&lt;/head&gt;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&lt;body&gt;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&lt;h1&gt;To DO List&lt;/h1&gt;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&lt;p id="first"&gt;Jobs to Do Today&lt;/p&gt;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&lt;input id="userinput" type="text" placeholder="Enter Items Here"&gt;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 xml:space="preserve">&lt;p class="second"&gt;This is Class Text&lt;/p&gt; 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&lt;button id="enter"&gt;Click&lt;/button&gt;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&lt;ul&gt;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&lt;li random="23"&gt;Wake Up&lt;/li&gt;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&lt;li&gt;brush teech&lt;/li&gt;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&lt;li&gt;go to work&lt;/li&gt;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&lt;li&gt;play footbal&lt;/li&gt;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&lt;/ul&gt;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&lt;script type="text/javascript" src="java.js"&gt; &lt;/script&gt;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&lt;/body&gt;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&lt;/html&gt;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B20399" w:rsidRPr="00AE4E0C" w:rsidRDefault="00B20399" w:rsidP="00B20399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AE4E0C">
        <w:rPr>
          <w:rFonts w:ascii="Times New Roman" w:hAnsi="Times New Roman" w:cs="Times New Roman"/>
          <w:b/>
          <w:i/>
          <w:sz w:val="24"/>
          <w:szCs w:val="24"/>
          <w:u w:val="single"/>
        </w:rPr>
        <w:t>CSS FILE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AE4E0C">
        <w:rPr>
          <w:rFonts w:ascii="Times New Roman" w:hAnsi="Times New Roman" w:cs="Times New Roman"/>
          <w:b/>
          <w:i/>
          <w:sz w:val="24"/>
          <w:szCs w:val="24"/>
          <w:u w:val="single"/>
        </w:rPr>
        <w:t>.done{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text-decoration: line-through;</w:t>
      </w:r>
    </w:p>
    <w:p w:rsidR="00B20399" w:rsidRPr="00AE4E0C" w:rsidRDefault="00B20399" w:rsidP="00B203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</w:t>
      </w:r>
    </w:p>
    <w:p w:rsidR="00D91A55" w:rsidRPr="00AE4E0C" w:rsidRDefault="00D91A55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D91A55" w:rsidRPr="00AE4E0C" w:rsidRDefault="00D91A55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D91A55" w:rsidRPr="00AE4E0C" w:rsidRDefault="00D91A55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D91A55" w:rsidRPr="00AE4E0C" w:rsidRDefault="00D91A55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D91A55" w:rsidRPr="00AE4E0C" w:rsidRDefault="00D91A55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D91A55" w:rsidRPr="00AE4E0C" w:rsidRDefault="00D91A55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D91A55" w:rsidRPr="00AE4E0C" w:rsidRDefault="00D91A55" w:rsidP="00B20399">
      <w:pPr>
        <w:rPr>
          <w:rFonts w:ascii="Times New Roman" w:hAnsi="Times New Roman" w:cs="Times New Roman"/>
          <w:b/>
          <w:sz w:val="24"/>
          <w:szCs w:val="24"/>
        </w:rPr>
      </w:pPr>
    </w:p>
    <w:p w:rsidR="00D91A55" w:rsidRPr="00AE4E0C" w:rsidRDefault="00D91A55" w:rsidP="00D91A5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function isUserValid(bool){</w:t>
      </w:r>
    </w:p>
    <w:p w:rsidR="00D91A55" w:rsidRPr="00AE4E0C" w:rsidRDefault="00D91A55" w:rsidP="00D91A5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return bool;</w:t>
      </w:r>
    </w:p>
    <w:p w:rsidR="00D91A55" w:rsidRPr="00AE4E0C" w:rsidRDefault="00D91A55" w:rsidP="00D91A5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</w:t>
      </w:r>
    </w:p>
    <w:p w:rsidR="00D91A55" w:rsidRPr="00AE4E0C" w:rsidRDefault="00D91A55" w:rsidP="00D91A55">
      <w:pPr>
        <w:rPr>
          <w:rFonts w:ascii="Times New Roman" w:hAnsi="Times New Roman" w:cs="Times New Roman"/>
          <w:b/>
          <w:sz w:val="24"/>
          <w:szCs w:val="24"/>
        </w:rPr>
      </w:pPr>
    </w:p>
    <w:p w:rsidR="00D91A55" w:rsidRPr="00AE4E0C" w:rsidRDefault="00D91A55" w:rsidP="00D91A5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var login=isUserValid(false)?"Login Succes" | "Login Denied";</w:t>
      </w:r>
    </w:p>
    <w:p w:rsidR="00352710" w:rsidRPr="00AE4E0C" w:rsidRDefault="00352710" w:rsidP="00D91A55">
      <w:pPr>
        <w:rPr>
          <w:rFonts w:ascii="Times New Roman" w:hAnsi="Times New Roman" w:cs="Times New Roman"/>
          <w:b/>
          <w:sz w:val="24"/>
          <w:szCs w:val="24"/>
        </w:rPr>
      </w:pPr>
    </w:p>
    <w:p w:rsidR="00352710" w:rsidRPr="00AE4E0C" w:rsidRDefault="00352710" w:rsidP="00D91A55">
      <w:pPr>
        <w:rPr>
          <w:rFonts w:ascii="Times New Roman" w:hAnsi="Times New Roman" w:cs="Times New Roman"/>
          <w:b/>
          <w:sz w:val="24"/>
          <w:szCs w:val="24"/>
        </w:rPr>
      </w:pPr>
    </w:p>
    <w:p w:rsidR="00352710" w:rsidRPr="00AE4E0C" w:rsidRDefault="00352710" w:rsidP="0035271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function motion(direction){</w:t>
      </w:r>
    </w:p>
    <w:p w:rsidR="00352710" w:rsidRPr="00AE4E0C" w:rsidRDefault="00352710" w:rsidP="0035271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var move;</w:t>
      </w:r>
    </w:p>
    <w:p w:rsidR="00352710" w:rsidRPr="00AE4E0C" w:rsidRDefault="00352710" w:rsidP="0035271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switch(direction){</w:t>
      </w:r>
    </w:p>
    <w:p w:rsidR="00352710" w:rsidRPr="00AE4E0C" w:rsidRDefault="00352710" w:rsidP="0035271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case "up":var move="You are flying";</w:t>
      </w:r>
    </w:p>
    <w:p w:rsidR="00352710" w:rsidRPr="00AE4E0C" w:rsidRDefault="00352710" w:rsidP="0035271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       break;</w:t>
      </w:r>
    </w:p>
    <w:p w:rsidR="00352710" w:rsidRPr="00AE4E0C" w:rsidRDefault="00352710" w:rsidP="0035271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case "down":var move="You are going down";</w:t>
      </w:r>
    </w:p>
    <w:p w:rsidR="00352710" w:rsidRPr="00AE4E0C" w:rsidRDefault="00352710" w:rsidP="0035271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       break;</w:t>
      </w:r>
    </w:p>
    <w:p w:rsidR="00352710" w:rsidRPr="00AE4E0C" w:rsidRDefault="00352710" w:rsidP="0035271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case "right":var move="You are moving right ";</w:t>
      </w:r>
    </w:p>
    <w:p w:rsidR="00352710" w:rsidRPr="00AE4E0C" w:rsidRDefault="00352710" w:rsidP="0035271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       break;</w:t>
      </w:r>
    </w:p>
    <w:p w:rsidR="00352710" w:rsidRPr="00AE4E0C" w:rsidRDefault="00352710" w:rsidP="0035271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   case "left":var move="You are moving left";</w:t>
      </w:r>
    </w:p>
    <w:p w:rsidR="00352710" w:rsidRPr="00AE4E0C" w:rsidRDefault="00352710" w:rsidP="0035271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       break;</w:t>
      </w:r>
    </w:p>
    <w:p w:rsidR="00352710" w:rsidRPr="00AE4E0C" w:rsidRDefault="00352710" w:rsidP="00352710">
      <w:pPr>
        <w:rPr>
          <w:rFonts w:ascii="Times New Roman" w:hAnsi="Times New Roman" w:cs="Times New Roman"/>
          <w:b/>
          <w:sz w:val="24"/>
          <w:szCs w:val="24"/>
        </w:rPr>
      </w:pPr>
    </w:p>
    <w:p w:rsidR="00352710" w:rsidRPr="00AE4E0C" w:rsidRDefault="00352710" w:rsidP="00352710">
      <w:pPr>
        <w:rPr>
          <w:rFonts w:ascii="Times New Roman" w:hAnsi="Times New Roman" w:cs="Times New Roman"/>
          <w:b/>
          <w:sz w:val="24"/>
          <w:szCs w:val="24"/>
        </w:rPr>
      </w:pPr>
    </w:p>
    <w:p w:rsidR="00352710" w:rsidRPr="00AE4E0C" w:rsidRDefault="00352710" w:rsidP="0035271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}//switch</w:t>
      </w:r>
    </w:p>
    <w:p w:rsidR="00352710" w:rsidRPr="00AE4E0C" w:rsidRDefault="00352710" w:rsidP="00352710">
      <w:pPr>
        <w:rPr>
          <w:rFonts w:ascii="Times New Roman" w:hAnsi="Times New Roman" w:cs="Times New Roman"/>
          <w:b/>
          <w:sz w:val="24"/>
          <w:szCs w:val="24"/>
        </w:rPr>
      </w:pPr>
    </w:p>
    <w:p w:rsidR="00352710" w:rsidRPr="00AE4E0C" w:rsidRDefault="00352710" w:rsidP="0035271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</w:t>
      </w:r>
    </w:p>
    <w:p w:rsidR="00352710" w:rsidRPr="00AE4E0C" w:rsidRDefault="00352710" w:rsidP="00D91A55">
      <w:pPr>
        <w:rPr>
          <w:rFonts w:ascii="Times New Roman" w:hAnsi="Times New Roman" w:cs="Times New Roman"/>
          <w:b/>
          <w:sz w:val="24"/>
          <w:szCs w:val="24"/>
        </w:rPr>
      </w:pPr>
    </w:p>
    <w:p w:rsidR="00352710" w:rsidRPr="00AE4E0C" w:rsidRDefault="00352710" w:rsidP="00D91A55">
      <w:pPr>
        <w:rPr>
          <w:rFonts w:ascii="Times New Roman" w:hAnsi="Times New Roman" w:cs="Times New Roman"/>
          <w:b/>
          <w:sz w:val="24"/>
          <w:szCs w:val="24"/>
        </w:rPr>
      </w:pPr>
    </w:p>
    <w:p w:rsidR="00B8653B" w:rsidRPr="00AE4E0C" w:rsidRDefault="00543B6F" w:rsidP="00D91A55">
      <w:pPr>
        <w:rPr>
          <w:rFonts w:ascii="Times New Roman" w:hAnsi="Times New Roman" w:cs="Times New Roman"/>
          <w:b/>
          <w:sz w:val="24"/>
          <w:szCs w:val="24"/>
        </w:rPr>
      </w:pPr>
      <w:ins w:id="2" w:author="SS Computer" w:date="2020-05-07T00:14:00Z">
        <w:r>
          <w:rPr>
            <w:rFonts w:ascii="Times New Roman" w:hAnsi="Times New Roman" w:cs="Times New Roman"/>
            <w:b/>
            <w:sz w:val="24"/>
            <w:szCs w:val="24"/>
          </w:rPr>
          <w:t xml:space="preserve">    Code With harry</w:t>
        </w:r>
      </w:ins>
    </w:p>
    <w:p w:rsidR="00B8653B" w:rsidRPr="00AE4E0C" w:rsidRDefault="00B8653B" w:rsidP="00B8653B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</w:rPr>
      </w:pPr>
    </w:p>
    <w:p w:rsidR="00C66325" w:rsidRPr="00AE4E0C" w:rsidRDefault="00C66325" w:rsidP="00D91A55">
      <w:pPr>
        <w:rPr>
          <w:rFonts w:ascii="Times New Roman" w:hAnsi="Times New Roman" w:cs="Times New Roman"/>
          <w:b/>
          <w:sz w:val="24"/>
          <w:szCs w:val="24"/>
        </w:rPr>
      </w:pP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&lt;script type="text/javascript"&gt;</w:t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console.log({harry:"this"})</w:t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console.table({harry:"Table"})</w:t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console.warn("This is warning")</w:t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console.timeEnd('Your code end')</w:t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var age=120</w:t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console.assert(age&gt;189,"Not possible")</w:t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console.error("This is an error")</w:t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/*Mutiline error*/</w:t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// var,let,const is type k varibel bantey h </w:t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var age=10</w:t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var age1</w:t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if(age==10){</w:t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console.log("Hello");</w:t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</w:t>
      </w:r>
    </w:p>
    <w:p w:rsidR="00B8653B" w:rsidRPr="00AE4E0C" w:rsidRDefault="00B8653B" w:rsidP="00B8653B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&lt;/script&gt;</w:t>
      </w:r>
    </w:p>
    <w:p w:rsidR="00152805" w:rsidRPr="00AE4E0C" w:rsidRDefault="00152805" w:rsidP="00B8653B">
      <w:pPr>
        <w:rPr>
          <w:rFonts w:ascii="Times New Roman" w:hAnsi="Times New Roman" w:cs="Times New Roman"/>
          <w:b/>
          <w:sz w:val="24"/>
          <w:szCs w:val="24"/>
        </w:rPr>
      </w:pPr>
    </w:p>
    <w:p w:rsidR="00152805" w:rsidRPr="00AE4E0C" w:rsidRDefault="00152805" w:rsidP="00B8653B">
      <w:pPr>
        <w:rPr>
          <w:rFonts w:ascii="Times New Roman" w:hAnsi="Times New Roman" w:cs="Times New Roman"/>
          <w:b/>
          <w:sz w:val="24"/>
          <w:szCs w:val="24"/>
        </w:rPr>
      </w:pP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var name="Harry"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var channel;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var marks=3444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console.log(name,channel,marks)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E4E0C">
        <w:rPr>
          <w:rFonts w:ascii="Times New Roman" w:hAnsi="Times New Roman" w:cs="Times New Roman"/>
          <w:b/>
          <w:sz w:val="24"/>
          <w:szCs w:val="24"/>
          <w:u w:val="single"/>
        </w:rPr>
        <w:t>Const and let: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&lt;script type="text/javascript"&gt;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const ownersName="Hari Ram";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console.log(ownersName) //const aise varible jo chnage nh hosktey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/*let simply use istead of va ryeh apne scope m hi use hota h iska apna scope hota h har varible ka let=Block leevl scope */{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let city="RamPur"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   console.log(ci</w:t>
      </w:r>
      <w:r w:rsidR="00F06C18" w:rsidRPr="00AE4E0C">
        <w:rPr>
          <w:rFonts w:ascii="Times New Roman" w:hAnsi="Times New Roman" w:cs="Times New Roman"/>
          <w:b/>
          <w:sz w:val="24"/>
          <w:szCs w:val="24"/>
        </w:rPr>
        <w:softHyphen/>
      </w:r>
      <w:r w:rsidR="00F06C18" w:rsidRPr="00AE4E0C">
        <w:rPr>
          <w:rFonts w:ascii="Times New Roman" w:hAnsi="Times New Roman" w:cs="Times New Roman"/>
          <w:b/>
          <w:sz w:val="24"/>
          <w:szCs w:val="24"/>
        </w:rPr>
        <w:softHyphen/>
      </w:r>
      <w:r w:rsidRPr="00AE4E0C">
        <w:rPr>
          <w:rFonts w:ascii="Times New Roman" w:hAnsi="Times New Roman" w:cs="Times New Roman"/>
          <w:b/>
          <w:sz w:val="24"/>
          <w:szCs w:val="24"/>
        </w:rPr>
        <w:t>ty);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const arr1=[1,2,3,4,5,6];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arr1.push(45)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console.log(arr1);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const object={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1:{11:"oneone"},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2:{22:"twotwo"}</w:t>
      </w:r>
    </w:p>
    <w:p w:rsidR="00152805" w:rsidRPr="00AE4E0C" w:rsidRDefault="00152805" w:rsidP="008B0452">
      <w:pPr>
        <w:tabs>
          <w:tab w:val="left" w:pos="720"/>
          <w:tab w:val="left" w:pos="3104"/>
        </w:tabs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 xml:space="preserve">} </w:t>
      </w:r>
      <w:r w:rsidR="008B0452">
        <w:rPr>
          <w:rFonts w:ascii="Times New Roman" w:hAnsi="Times New Roman" w:cs="Times New Roman"/>
          <w:b/>
          <w:sz w:val="24"/>
          <w:szCs w:val="24"/>
        </w:rPr>
        <w:tab/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console.log(object)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</w:p>
    <w:p w:rsidR="00152805" w:rsidRPr="00AE4E0C" w:rsidRDefault="00152805" w:rsidP="00152805">
      <w:pPr>
        <w:pBdr>
          <w:bottom w:val="single" w:sz="6" w:space="1" w:color="auto"/>
        </w:pBd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&lt;/script&gt;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Primivitive database m memoryallocation stack m hota h (Base)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 xml:space="preserve">reference data m heap m store hota h(Object classes) 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Permitive datatype: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1-string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2-number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3-boolean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4-undefined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5-sysmbol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Reference DataType: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1-Array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2-Object literal</w:t>
      </w:r>
    </w:p>
    <w:p w:rsidR="00152805" w:rsidRPr="00AE4E0C" w:rsidRDefault="00152805" w:rsidP="00152805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3-Functions</w:t>
      </w:r>
    </w:p>
    <w:p w:rsidR="00152805" w:rsidRPr="00AE4E0C" w:rsidRDefault="00152805" w:rsidP="00152805">
      <w:pPr>
        <w:pBdr>
          <w:bottom w:val="single" w:sz="6" w:space="1" w:color="auto"/>
        </w:pBd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4-Dates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&lt;script type="text/javascript"&gt;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/**/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let name="Harry"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console.log("My string is "+typeof(name))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myarr=[1,2,4,5,,7,"string",true]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console.log("Data type is "+typeof(myarr))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 xml:space="preserve">// 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let marks={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'harry':89,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'shutam':34,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'rohamDas':33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function findname(){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ab/>
        <w:t>console.log(marks)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</w:p>
    <w:p w:rsidR="00052699" w:rsidRPr="00AE4E0C" w:rsidRDefault="00052699" w:rsidP="00052699">
      <w:pPr>
        <w:pBdr>
          <w:bottom w:val="single" w:sz="6" w:space="1" w:color="auto"/>
        </w:pBd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&lt;/script&gt;</w:t>
      </w:r>
    </w:p>
    <w:p w:rsidR="00052699" w:rsidRPr="00AE4E0C" w:rsidRDefault="00052699" w:rsidP="00052699">
      <w:pPr>
        <w:rPr>
          <w:rFonts w:ascii="Times New Roman" w:hAnsi="Times New Roman" w:cs="Times New Roman"/>
          <w:b/>
          <w:sz w:val="24"/>
          <w:szCs w:val="24"/>
        </w:rPr>
      </w:pPr>
    </w:p>
    <w:p w:rsidR="00B8653B" w:rsidRPr="00AE4E0C" w:rsidRDefault="00B8653B" w:rsidP="00D91A55">
      <w:pPr>
        <w:rPr>
          <w:rFonts w:ascii="Times New Roman" w:hAnsi="Times New Roman" w:cs="Times New Roman"/>
          <w:b/>
          <w:sz w:val="24"/>
          <w:szCs w:val="24"/>
        </w:rPr>
      </w:pPr>
    </w:p>
    <w:p w:rsidR="00610BBF" w:rsidRPr="00AE4E0C" w:rsidRDefault="00610BBF" w:rsidP="00610BBF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&lt;script type="text/javascript"&gt;</w:t>
      </w:r>
    </w:p>
    <w:p w:rsidR="00610BBF" w:rsidRPr="00AE4E0C" w:rsidRDefault="00610BBF" w:rsidP="00610BBF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/**/</w:t>
      </w:r>
    </w:p>
    <w:p w:rsidR="00610BBF" w:rsidRPr="00AE4E0C" w:rsidRDefault="00610BBF" w:rsidP="00610BBF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let a=window;</w:t>
      </w:r>
    </w:p>
    <w:p w:rsidR="00610BBF" w:rsidRPr="00AE4E0C" w:rsidRDefault="00610BBF" w:rsidP="00610BBF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console.log(a)</w:t>
      </w:r>
    </w:p>
    <w:p w:rsidR="00610BBF" w:rsidRPr="00AE4E0C" w:rsidRDefault="00610BBF" w:rsidP="00610BBF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//allert is window object but window golabl h islye use mention nh krna parta</w:t>
      </w:r>
    </w:p>
    <w:p w:rsidR="00610BBF" w:rsidRPr="00AE4E0C" w:rsidRDefault="00610BBF" w:rsidP="00610BBF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alert("Hello Man")</w:t>
      </w:r>
    </w:p>
    <w:p w:rsidR="00610BBF" w:rsidRPr="00AE4E0C" w:rsidRDefault="00610BBF" w:rsidP="00610BBF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a=prompt("Ths is ")</w:t>
      </w:r>
    </w:p>
    <w:p w:rsidR="00610BBF" w:rsidRPr="00AE4E0C" w:rsidRDefault="00610BBF" w:rsidP="00610BBF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a=confirm("Are You sure")</w:t>
      </w:r>
    </w:p>
    <w:p w:rsidR="00610BBF" w:rsidRPr="00AE4E0C" w:rsidRDefault="00610BBF" w:rsidP="00610BBF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 xml:space="preserve">//these three alert prompt and comfirm are object of window yeh sare chzein ab website m use nh hota h </w:t>
      </w:r>
    </w:p>
    <w:p w:rsidR="00610BBF" w:rsidRPr="00AE4E0C" w:rsidRDefault="00610BBF" w:rsidP="00610BBF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a=window.innerHeight;</w:t>
      </w:r>
    </w:p>
    <w:p w:rsidR="00610BBF" w:rsidRPr="00AE4E0C" w:rsidRDefault="00610BBF" w:rsidP="00610BBF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console.log(a)</w:t>
      </w:r>
    </w:p>
    <w:p w:rsidR="00610BBF" w:rsidRPr="00AE4E0C" w:rsidRDefault="00610BBF" w:rsidP="00610BBF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console.log(scrollY)</w:t>
      </w:r>
    </w:p>
    <w:p w:rsidR="00610BBF" w:rsidRPr="00AE4E0C" w:rsidRDefault="00610BBF" w:rsidP="00610BBF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console.log(scrollX)</w:t>
      </w:r>
    </w:p>
    <w:p w:rsidR="00610BBF" w:rsidRPr="00AE4E0C" w:rsidRDefault="00610BBF" w:rsidP="00610BBF">
      <w:pPr>
        <w:pBdr>
          <w:bottom w:val="single" w:sz="6" w:space="1" w:color="auto"/>
        </w:pBd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console.log(location) //give locations mean ip address wagera yeh sare chzein ab itne use nh hoti par maloom hona chahye</w:t>
      </w:r>
    </w:p>
    <w:p w:rsidR="00610BBF" w:rsidRPr="00AE4E0C" w:rsidRDefault="00610BBF" w:rsidP="00610BBF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AE4E0C">
        <w:rPr>
          <w:rFonts w:ascii="Times New Roman" w:hAnsi="Times New Roman" w:cs="Times New Roman"/>
          <w:b/>
          <w:i/>
          <w:sz w:val="24"/>
          <w:szCs w:val="24"/>
          <w:u w:val="single"/>
        </w:rPr>
        <w:t>DOM:</w:t>
      </w:r>
    </w:p>
    <w:p w:rsidR="00635B21" w:rsidRPr="00AE4E0C" w:rsidRDefault="00635B21" w:rsidP="00635B21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 xml:space="preserve">     a=document.all;</w:t>
      </w:r>
    </w:p>
    <w:p w:rsidR="00635B21" w:rsidRPr="00AE4E0C" w:rsidRDefault="00635B21" w:rsidP="00635B21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 xml:space="preserve">     console.log(a);</w:t>
      </w:r>
    </w:p>
    <w:p w:rsidR="00635B21" w:rsidRPr="00AE4E0C" w:rsidRDefault="00635B21" w:rsidP="00635B21">
      <w:pPr>
        <w:rPr>
          <w:rFonts w:ascii="Times New Roman" w:hAnsi="Times New Roman" w:cs="Times New Roman"/>
          <w:sz w:val="24"/>
          <w:szCs w:val="24"/>
        </w:rPr>
      </w:pPr>
    </w:p>
    <w:p w:rsidR="00635B21" w:rsidRPr="00AE4E0C" w:rsidRDefault="00635B21" w:rsidP="00635B21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 xml:space="preserve">     Array.from(a).forEach(function(element){</w:t>
      </w:r>
    </w:p>
    <w:p w:rsidR="00635B21" w:rsidRPr="00AE4E0C" w:rsidRDefault="00635B21" w:rsidP="00635B21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>console.log(element)</w:t>
      </w:r>
    </w:p>
    <w:p w:rsidR="00635B21" w:rsidRPr="00AE4E0C" w:rsidRDefault="00635B21" w:rsidP="00635B21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>//array form karo a ka or phir function alagaya us ko dia lement ko or element ko print krdia</w:t>
      </w:r>
    </w:p>
    <w:p w:rsidR="00635B21" w:rsidRPr="00AE4E0C" w:rsidRDefault="00635B21" w:rsidP="00635B21">
      <w:pPr>
        <w:rPr>
          <w:rFonts w:ascii="Times New Roman" w:hAnsi="Times New Roman" w:cs="Times New Roman"/>
          <w:sz w:val="24"/>
          <w:szCs w:val="24"/>
        </w:rPr>
      </w:pPr>
    </w:p>
    <w:p w:rsidR="00F370CA" w:rsidRPr="00AE4E0C" w:rsidRDefault="00635B21" w:rsidP="00635B21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 xml:space="preserve">     })</w:t>
      </w:r>
    </w:p>
    <w:p w:rsidR="00635B21" w:rsidRPr="00AE4E0C" w:rsidRDefault="00635B21" w:rsidP="00635B21">
      <w:pPr>
        <w:rPr>
          <w:rFonts w:ascii="Times New Roman" w:hAnsi="Times New Roman" w:cs="Times New Roman"/>
          <w:sz w:val="24"/>
          <w:szCs w:val="24"/>
        </w:rPr>
      </w:pPr>
    </w:p>
    <w:p w:rsidR="00635B21" w:rsidRPr="00AE4E0C" w:rsidRDefault="00635B21" w:rsidP="00635B21">
      <w:pP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 xml:space="preserve">     b=document.links[0] //phela link dega</w:t>
      </w:r>
    </w:p>
    <w:p w:rsidR="00635B21" w:rsidRPr="00AE4E0C" w:rsidRDefault="00635B21" w:rsidP="00635B21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</w:rPr>
      </w:pPr>
      <w:r w:rsidRPr="00AE4E0C">
        <w:rPr>
          <w:rFonts w:ascii="Times New Roman" w:hAnsi="Times New Roman" w:cs="Times New Roman"/>
          <w:sz w:val="24"/>
          <w:szCs w:val="24"/>
        </w:rPr>
        <w:t xml:space="preserve">     console.log(b)</w:t>
      </w:r>
    </w:p>
    <w:p w:rsidR="00635B21" w:rsidRPr="00AE4E0C" w:rsidRDefault="00635B21" w:rsidP="00635B21">
      <w:pPr>
        <w:rPr>
          <w:rFonts w:ascii="Times New Roman" w:hAnsi="Times New Roman" w:cs="Times New Roman"/>
          <w:sz w:val="24"/>
          <w:szCs w:val="24"/>
        </w:rPr>
      </w:pPr>
    </w:p>
    <w:p w:rsidR="00610BBF" w:rsidRPr="00AE4E0C" w:rsidRDefault="00610BBF" w:rsidP="00610BBF">
      <w:pPr>
        <w:rPr>
          <w:rFonts w:ascii="Times New Roman" w:hAnsi="Times New Roman" w:cs="Times New Roman"/>
          <w:b/>
          <w:sz w:val="24"/>
          <w:szCs w:val="24"/>
        </w:rPr>
      </w:pPr>
    </w:p>
    <w:p w:rsidR="00610BBF" w:rsidRPr="00AE4E0C" w:rsidRDefault="00610BBF" w:rsidP="00610BBF">
      <w:pPr>
        <w:rPr>
          <w:rFonts w:ascii="Times New Roman" w:hAnsi="Times New Roman" w:cs="Times New Roman"/>
          <w:b/>
          <w:sz w:val="24"/>
          <w:szCs w:val="24"/>
        </w:rPr>
      </w:pPr>
    </w:p>
    <w:p w:rsidR="00B8653B" w:rsidRPr="00AE4E0C" w:rsidRDefault="00610BBF" w:rsidP="00610BBF">
      <w:pPr>
        <w:pBdr>
          <w:bottom w:val="single" w:sz="6" w:space="1" w:color="auto"/>
        </w:pBd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&lt;/script&gt;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&lt;!DOCTYPE html&gt;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&lt;html&gt;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&lt;head&gt;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&lt;title&gt;Practice&lt;/title&gt;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&lt;/head&gt;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&lt;body&gt;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&lt;p&gt;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&lt;div class="container"&gt;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&lt;h1 id="heading"&gt;Welcome to club&lt;/h1&gt;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&lt;div class="child red" id="first"&gt;Child 1&lt;/div&gt;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&lt;div class="child"&gt;Child 2&lt;/div&gt;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&lt;div class="child red"&gt;Child 3&lt;/div&gt;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&lt;div class="child"&gt;Child 4&lt;/div&gt;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&lt;a href="www.facebook.com"&gt;Here&lt;/a&gt;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&lt;/div&gt;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&lt;form action="none.html" method="post"&gt;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&lt;input type="text" name="Hello" placeholder="hello"&gt;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&lt;img src="2.jpg"&gt;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&lt;/form&gt;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&lt;div class="container" 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&lt;span id="myText"&gt;&lt;/span&gt;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&lt;/div&gt;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&lt;script type="text/javascript"&gt;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</w:r>
      <w:r w:rsidRPr="00AE4E0C">
        <w:rPr>
          <w:rFonts w:ascii="Times New Roman" w:hAnsi="Times New Roman" w:cs="Times New Roman"/>
          <w:b/>
          <w:sz w:val="24"/>
          <w:szCs w:val="24"/>
        </w:rPr>
        <w:tab/>
        <w:t>//to display all chzin in html page write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a=document.images</w:t>
      </w:r>
    </w:p>
    <w:p w:rsidR="001A4DB6" w:rsidRPr="00AE4E0C" w:rsidRDefault="00F06C18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Array.from(a).f</w:t>
      </w:r>
      <w:r w:rsidR="001A4DB6" w:rsidRPr="00AE4E0C">
        <w:rPr>
          <w:rFonts w:ascii="Times New Roman" w:hAnsi="Times New Roman" w:cs="Times New Roman"/>
          <w:b/>
          <w:sz w:val="24"/>
          <w:szCs w:val="24"/>
        </w:rPr>
        <w:t>orEach(function(element){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console.log(element);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})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&lt;/script&gt;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&lt;/p&gt;</w:t>
      </w:r>
    </w:p>
    <w:p w:rsidR="001A4DB6" w:rsidRPr="00AE4E0C" w:rsidRDefault="001A4DB6" w:rsidP="001A4DB6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>&lt;/body&gt;</w:t>
      </w:r>
    </w:p>
    <w:p w:rsidR="00610BBF" w:rsidRPr="00AE4E0C" w:rsidRDefault="001A4DB6" w:rsidP="001A4DB6">
      <w:pPr>
        <w:pBdr>
          <w:bottom w:val="single" w:sz="6" w:space="1" w:color="auto"/>
        </w:pBd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&lt;/html&gt;-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&lt;script type="text/javascript"&gt;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/* 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1-Single Element Selector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2-MultiSelector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*/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let element=document.getElementById('first')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//element=element.childNodes;</w:t>
      </w:r>
    </w:p>
    <w:p w:rsidR="00994D90" w:rsidRPr="00AE4E0C" w:rsidRDefault="00994D90" w:rsidP="0036563D">
      <w:pPr>
        <w:tabs>
          <w:tab w:val="center" w:pos="4680"/>
        </w:tabs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//console.log(element)</w:t>
      </w:r>
      <w:r w:rsidR="0036563D" w:rsidRPr="00AE4E0C">
        <w:rPr>
          <w:rFonts w:ascii="Times New Roman" w:hAnsi="Times New Roman" w:cs="Times New Roman"/>
          <w:b/>
          <w:sz w:val="24"/>
          <w:szCs w:val="24"/>
        </w:rPr>
        <w:tab/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//element=element.parentNode;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// console.log(element)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element.style.color ='red';</w:t>
      </w:r>
      <w:r w:rsidR="00AE4E0C" w:rsidRPr="00AE4E0C">
        <w:rPr>
          <w:rFonts w:ascii="Times New Roman" w:hAnsi="Times New Roman" w:cs="Times New Roman"/>
          <w:b/>
          <w:sz w:val="24"/>
          <w:szCs w:val="24"/>
        </w:rPr>
        <w:softHyphen/>
      </w:r>
      <w:r w:rsidR="00AE4E0C" w:rsidRPr="00AE4E0C">
        <w:rPr>
          <w:rFonts w:ascii="Times New Roman" w:hAnsi="Times New Roman" w:cs="Times New Roman"/>
          <w:b/>
          <w:sz w:val="24"/>
          <w:szCs w:val="24"/>
        </w:rPr>
        <w:softHyphen/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console.log(element)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element.innerText="Harry is a good boy"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element.innerHTML='&lt;br&gt;Hello World &lt;/br&gt;'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 let sel=document.querySelector('#first') // id jis ki firs tho wo select hojayeselector can be id 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 console.log(sel)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 let sel1=document.querySelector('.child') //child class ka phlea element jo bhi h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 console.log(sel1)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  let sel2=document.querySelector('div') //phela hi div milega isse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     sel2.style.color='blue';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let elemnt=document.getElementsByClassName('child');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console.log(elemnt)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let elem=document.getElementsByTagName('div');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Array.from(elem).forEach(element =&gt; {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console.log(element)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ab/>
        <w:t>element.style='bold'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})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console.log(elem)</w:t>
      </w:r>
    </w:p>
    <w:p w:rsidR="00994D90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</w:p>
    <w:p w:rsidR="001A4DB6" w:rsidRPr="00AE4E0C" w:rsidRDefault="00994D90" w:rsidP="00994D90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&lt;/script&gt;</w:t>
      </w:r>
    </w:p>
    <w:p w:rsidR="00994D90" w:rsidRPr="00AE4E0C" w:rsidRDefault="00DB252D" w:rsidP="00994D90">
      <w:pPr>
        <w:pBdr>
          <w:top w:val="single" w:sz="6" w:space="1" w:color="auto"/>
          <w:bottom w:val="single" w:sz="6" w:space="1" w:color="auto"/>
        </w:pBd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FEA6FD" wp14:editId="76592FDE">
            <wp:extent cx="4324350" cy="43719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2D" w:rsidRPr="00AE4E0C" w:rsidRDefault="00DB252D" w:rsidP="00994D90">
      <w:pPr>
        <w:rPr>
          <w:rFonts w:ascii="Times New Roman" w:hAnsi="Times New Roman" w:cs="Times New Roman"/>
          <w:b/>
          <w:sz w:val="24"/>
          <w:szCs w:val="24"/>
        </w:rPr>
      </w:pPr>
    </w:p>
    <w:p w:rsidR="00E35F9C" w:rsidRPr="00AE4E0C" w:rsidRDefault="00E35F9C" w:rsidP="00994D90">
      <w:pPr>
        <w:rPr>
          <w:rFonts w:ascii="Times New Roman" w:hAnsi="Times New Roman" w:cs="Times New Roman"/>
          <w:b/>
          <w:sz w:val="24"/>
          <w:szCs w:val="24"/>
        </w:rPr>
      </w:pP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let element=document.getElementById("first")</w:t>
      </w: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console.log(element)</w:t>
      </w:r>
    </w:p>
    <w:p w:rsidR="00E35F9C" w:rsidRPr="00AE4E0C" w:rsidRDefault="00E35F9C" w:rsidP="00130229">
      <w:pPr>
        <w:tabs>
          <w:tab w:val="left" w:pos="4170"/>
        </w:tabs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console.log(element.parentNode)</w:t>
      </w:r>
      <w:r w:rsidR="00130229">
        <w:rPr>
          <w:rFonts w:ascii="Times New Roman" w:hAnsi="Times New Roman" w:cs="Times New Roman"/>
          <w:b/>
          <w:sz w:val="24"/>
          <w:szCs w:val="24"/>
        </w:rPr>
        <w:tab/>
      </w: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element.parentNode.style.color='red'</w:t>
      </w: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console.log(element)</w:t>
      </w: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element.innerText="Harry harry"</w:t>
      </w: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element.innerHTML="Hello"</w:t>
      </w: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lastRenderedPageBreak/>
        <w:t>let element1=document.getElementsByTagName('div');</w:t>
      </w: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Array.from(element1).forEach(function(element){</w:t>
      </w: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  console.log(element)</w:t>
      </w: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})</w:t>
      </w: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let contianer=document.querySelector('div .contianer')</w:t>
      </w: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console.log(contianer.lastChild)</w:t>
      </w: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 console.log(contianer.lastElementChild)</w:t>
      </w: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console.log(contianer.childElementCount)</w:t>
      </w: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</w:p>
    <w:p w:rsidR="00E35F9C" w:rsidRPr="00AE4E0C" w:rsidRDefault="00E35F9C" w:rsidP="00E35F9C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console.log(contianer.firstElementChild)</w:t>
      </w:r>
    </w:p>
    <w:p w:rsidR="00E35F9C" w:rsidRPr="00AE4E0C" w:rsidRDefault="00E35F9C" w:rsidP="00E35F9C">
      <w:pPr>
        <w:pBdr>
          <w:bottom w:val="single" w:sz="6" w:space="1" w:color="auto"/>
        </w:pBdr>
        <w:rPr>
          <w:rFonts w:ascii="Times New Roman" w:hAnsi="Times New Roman" w:cs="Times New Roman"/>
          <w:b/>
          <w:sz w:val="24"/>
          <w:szCs w:val="24"/>
        </w:rPr>
      </w:pPr>
    </w:p>
    <w:p w:rsidR="00060A22" w:rsidRDefault="00060A22" w:rsidP="00A36848">
      <w:pPr>
        <w:rPr>
          <w:ins w:id="3" w:author="SS Computer" w:date="2020-07-13T01:36:00Z"/>
          <w:rFonts w:ascii="Times New Roman" w:hAnsi="Times New Roman" w:cs="Times New Roman"/>
          <w:b/>
          <w:sz w:val="24"/>
          <w:szCs w:val="24"/>
        </w:rPr>
      </w:pPr>
    </w:p>
    <w:p w:rsidR="00A36848" w:rsidRPr="00AE4E0C" w:rsidRDefault="00A36848" w:rsidP="00A3684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let element=document.createElement("li")</w:t>
      </w:r>
    </w:p>
    <w:p w:rsidR="00A36848" w:rsidRPr="00AE4E0C" w:rsidRDefault="00A36848" w:rsidP="00A3684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element.className='childul';</w:t>
      </w:r>
    </w:p>
    <w:p w:rsidR="00A36848" w:rsidRPr="00AE4E0C" w:rsidRDefault="00A36848" w:rsidP="00A3684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element.id="created"</w:t>
      </w:r>
    </w:p>
    <w:p w:rsidR="00A36848" w:rsidRPr="00AE4E0C" w:rsidRDefault="00A36848" w:rsidP="00A3684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 xml:space="preserve">//eleemnt create kr k usko class or id de h </w:t>
      </w:r>
    </w:p>
    <w:p w:rsidR="00A36848" w:rsidRPr="00AE4E0C" w:rsidRDefault="00A36848" w:rsidP="00A3684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element.setAttribute('title','myTitle')</w:t>
      </w:r>
    </w:p>
    <w:p w:rsidR="00A36848" w:rsidRPr="00AE4E0C" w:rsidRDefault="00A36848" w:rsidP="00A3684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element.innerHTML='Hello world'</w:t>
      </w:r>
    </w:p>
    <w:p w:rsidR="00A36848" w:rsidRPr="00AE4E0C" w:rsidRDefault="00A36848" w:rsidP="00A36848">
      <w:pPr>
        <w:rPr>
          <w:rFonts w:ascii="Times New Roman" w:hAnsi="Times New Roman" w:cs="Times New Roman"/>
          <w:b/>
          <w:sz w:val="24"/>
          <w:szCs w:val="24"/>
        </w:rPr>
      </w:pPr>
    </w:p>
    <w:p w:rsidR="00A36848" w:rsidRPr="00AE4E0C" w:rsidRDefault="00A36848" w:rsidP="00A3684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let ul=document.querySelector('ul .this')</w:t>
      </w:r>
    </w:p>
    <w:p w:rsidR="00A36848" w:rsidRPr="00AE4E0C" w:rsidRDefault="00A36848" w:rsidP="00A36848">
      <w:pPr>
        <w:rPr>
          <w:rFonts w:ascii="Times New Roman" w:hAnsi="Times New Roman" w:cs="Times New Roman"/>
          <w:b/>
          <w:sz w:val="24"/>
          <w:szCs w:val="24"/>
        </w:rPr>
      </w:pPr>
    </w:p>
    <w:p w:rsidR="00A36848" w:rsidRPr="00AE4E0C" w:rsidRDefault="00A36848" w:rsidP="00A36848">
      <w:pP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console.log(ul)</w:t>
      </w:r>
    </w:p>
    <w:p w:rsidR="00A36848" w:rsidRPr="00AE4E0C" w:rsidRDefault="00A36848" w:rsidP="00A36848">
      <w:pPr>
        <w:pBdr>
          <w:bottom w:val="single" w:sz="6" w:space="1" w:color="auto"/>
        </w:pBdr>
        <w:rPr>
          <w:rFonts w:ascii="Times New Roman" w:hAnsi="Times New Roman" w:cs="Times New Roman"/>
          <w:b/>
          <w:sz w:val="24"/>
          <w:szCs w:val="24"/>
        </w:rPr>
      </w:pPr>
      <w:r w:rsidRPr="00AE4E0C">
        <w:rPr>
          <w:rFonts w:ascii="Times New Roman" w:hAnsi="Times New Roman" w:cs="Times New Roman"/>
          <w:b/>
          <w:sz w:val="24"/>
          <w:szCs w:val="24"/>
        </w:rPr>
        <w:t>console.log(element)</w:t>
      </w:r>
    </w:p>
    <w:p w:rsidR="00A36848" w:rsidRDefault="00A36848" w:rsidP="00A36848">
      <w:pPr>
        <w:rPr>
          <w:rFonts w:ascii="Times New Roman" w:hAnsi="Times New Roman" w:cs="Times New Roman"/>
          <w:b/>
          <w:sz w:val="24"/>
          <w:szCs w:val="24"/>
        </w:rPr>
      </w:pP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//console.log("Tuts 16")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//to create element in ava we use document .creat eelement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createElement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'li'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className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'childul'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'createdLI'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//console.log(element)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setAttribute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'Title'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'Mytitle'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innerText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"This is "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//ab kse fit kre dom m hume this class m dalna h toh phle this class ko slect kro phir us m append krdo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ul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querySelector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'ul.this'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//class bhi select hogaye ab append krna h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//console.log(ul)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ul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appendChild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element2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createElement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'p'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innerHTML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"This is created text"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className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"created"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"created"</w:t>
      </w:r>
    </w:p>
    <w:p w:rsidR="002E247B" w:rsidRPr="002E247B" w:rsidRDefault="002E247B" w:rsidP="002E247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querySelector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'div.container'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text1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createTextNode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"this is text node"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appendChild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text1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//console.log(el)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appendChild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element2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//hamesha 2 element create krne paregy ek jo bananna h dosre jis m select kr k add krna h </w:t>
      </w:r>
    </w:p>
    <w:p w:rsidR="002E247B" w:rsidRPr="002E247B" w:rsidRDefault="002E247B" w:rsidP="002E247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//How to replace an item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elem2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createElement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'h3'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elem2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'elem2'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elem2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className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"elem2"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note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createTextNode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"This is created note"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elem2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appendChild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note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createElement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'h1'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className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"marium"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'marium'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innerText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"This is Marium"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ob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querySelector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'div.container'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myul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'myul'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ob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ob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appendChild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note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myul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replaceWith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ele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'fui'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))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//to remove or add element zarori hona chahye k dosra ala arg phle wala ka child ho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myul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removeChild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247B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'fui'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))</w:t>
      </w:r>
    </w:p>
    <w:p w:rsidR="002E247B" w:rsidRPr="002E247B" w:rsidRDefault="002E247B" w:rsidP="002E247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/**Get attribue koi bhi attroibe lene k lye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 * has attt dkhne k lye k yeh att majood h na nh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 * 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 * </w:t>
      </w:r>
    </w:p>
    <w:p w:rsid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 */</w:t>
      </w:r>
    </w:p>
    <w:p w:rsid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Javascript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"container"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"heading"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Welcome to Code With Harry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"myfirst"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"child red good"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"first"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child 1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"this"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"myul"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"childul"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"fui"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this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"childul"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is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"childul"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a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"childul"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list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"childul"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"lui"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of my dreams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"child"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child 2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"child red"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child 3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"child"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child 4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form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action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"none.html"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method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"post"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"//codewithharry.com"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Go to Code With Harry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br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br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    Search this website: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input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"text"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"Hello"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    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input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"button"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"submit"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form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br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"no"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this is a dummy div1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"no"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this is a dummy div2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"no"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this is a dummy div3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        &lt;img src="2a.png"&gt;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    &lt;img src="2b.png"&gt;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    &lt;img src="2c.png"&gt;</w:t>
      </w:r>
    </w:p>
    <w:p w:rsidR="002E247B" w:rsidRPr="002E247B" w:rsidRDefault="002E247B" w:rsidP="002E247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    &lt;/div&gt;  &lt;a href="www.facebook.com"&gt;This Link1&lt;/a&gt;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    &lt;a href="www.facebook.com"&gt;This Link1&lt;/a&gt;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    &lt;a href="www.facebook.com"&gt; Link1&lt;/a&gt;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    &lt;a href="www.facebook.com"&gt;This Link1&lt;/a&gt;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6A9955"/>
          <w:sz w:val="21"/>
          <w:szCs w:val="21"/>
        </w:rPr>
        <w:t>    &lt;a href="www.facebook.com"&gt;This Link1&lt;/a&gt;--&gt;</w:t>
      </w:r>
    </w:p>
    <w:p w:rsidR="002E247B" w:rsidRPr="002E247B" w:rsidRDefault="002E247B" w:rsidP="002E247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br/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"text/javascript"</w:t>
      </w:r>
      <w:r w:rsidRPr="002E247B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247B">
        <w:rPr>
          <w:rFonts w:ascii="Consolas" w:eastAsia="Times New Roman" w:hAnsi="Consolas" w:cs="Consolas"/>
          <w:color w:val="CE9178"/>
          <w:sz w:val="21"/>
          <w:szCs w:val="21"/>
        </w:rPr>
        <w:t>"j2.js"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2E247B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2E247B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2E247B" w:rsidRPr="002E247B" w:rsidRDefault="002E247B" w:rsidP="002E247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2E247B" w:rsidRDefault="002E247B" w:rsidP="00A36848">
      <w:pPr>
        <w:rPr>
          <w:rFonts w:ascii="Times New Roman" w:hAnsi="Times New Roman" w:cs="Times New Roman"/>
          <w:b/>
          <w:sz w:val="24"/>
          <w:szCs w:val="24"/>
        </w:rPr>
      </w:pPr>
    </w:p>
    <w:p w:rsidR="005A582D" w:rsidRDefault="005A582D" w:rsidP="00A36848">
      <w:pPr>
        <w:rPr>
          <w:rFonts w:ascii="Times New Roman" w:hAnsi="Times New Roman" w:cs="Times New Roman"/>
          <w:b/>
          <w:sz w:val="24"/>
          <w:szCs w:val="24"/>
        </w:rPr>
      </w:pPr>
    </w:p>
    <w:p w:rsidR="005A582D" w:rsidRDefault="005A582D" w:rsidP="00A36848">
      <w:pPr>
        <w:rPr>
          <w:rFonts w:ascii="Times New Roman" w:hAnsi="Times New Roman" w:cs="Times New Roman"/>
          <w:b/>
          <w:sz w:val="24"/>
          <w:szCs w:val="24"/>
        </w:rPr>
      </w:pP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/**------------------------------Events--------------------------- */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//browser k sth interact krne k lye event hotey h 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/*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document.getElementById('heading').addEventListener('click',function(e){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    console.log('clicked');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    let varl=e.target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    varl=e.target.className;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    barl=e.target.classList;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    varl=e.clientX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lastRenderedPageBreak/>
        <w:t>    console.log(varl);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    //location.href="//www.facebook.com"; To redirect to someother page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})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document.getElementById('heading').addEventListener('mouseover',function(e){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    let varl1=e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    console.log(e)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})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let btn=document.getElementById('btn');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btn.addEventListener('click',func1);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function func1(e){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    //agar kse bhi defualt behavour ko khtm krna h toh we we ob.preventDefault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    a.preventDefault();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    console.log("Thanks ",e);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}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btn.addEventListener('mousedown',func2);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function func2(e){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    //agar kse bhi defualt behavour ko khtm krna h toh we we ob.preventDefault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    a.preventDefault();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    console.log("Thanks Mouse down ",e);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}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document.querySelector('.no').addEventListener('mouseenter',function(){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    console.log("Mouse enter")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})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6A9955"/>
          <w:sz w:val="21"/>
          <w:szCs w:val="21"/>
        </w:rPr>
        <w:t>*/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A582D">
        <w:rPr>
          <w:rFonts w:ascii="Consolas" w:eastAsia="Times New Roman" w:hAnsi="Consolas" w:cs="Consolas"/>
          <w:color w:val="DCDCAA"/>
          <w:sz w:val="21"/>
          <w:szCs w:val="21"/>
        </w:rPr>
        <w:t>querySelector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A582D">
        <w:rPr>
          <w:rFonts w:ascii="Consolas" w:eastAsia="Times New Roman" w:hAnsi="Consolas" w:cs="Consolas"/>
          <w:color w:val="CE9178"/>
          <w:sz w:val="21"/>
          <w:szCs w:val="21"/>
        </w:rPr>
        <w:t>'.container'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r w:rsidRPr="005A582D">
        <w:rPr>
          <w:rFonts w:ascii="Consolas" w:eastAsia="Times New Roman" w:hAnsi="Consolas" w:cs="Consolas"/>
          <w:color w:val="DCDCAA"/>
          <w:sz w:val="21"/>
          <w:szCs w:val="21"/>
        </w:rPr>
        <w:t>addEventListener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A582D">
        <w:rPr>
          <w:rFonts w:ascii="Consolas" w:eastAsia="Times New Roman" w:hAnsi="Consolas" w:cs="Consolas"/>
          <w:color w:val="CE9178"/>
          <w:sz w:val="21"/>
          <w:szCs w:val="21"/>
        </w:rPr>
        <w:t>'mousemove'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5A582D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A582D">
        <w:rPr>
          <w:rFonts w:ascii="Consolas" w:eastAsia="Times New Roman" w:hAnsi="Consolas" w:cs="Consolas"/>
          <w:color w:val="9CDCFE"/>
          <w:sz w:val="21"/>
          <w:szCs w:val="21"/>
        </w:rPr>
        <w:t>e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5A582D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A582D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A582D">
        <w:rPr>
          <w:rFonts w:ascii="Consolas" w:eastAsia="Times New Roman" w:hAnsi="Consolas" w:cs="Consolas"/>
          <w:color w:val="9CDCFE"/>
          <w:sz w:val="21"/>
          <w:szCs w:val="21"/>
        </w:rPr>
        <w:t>e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A582D">
        <w:rPr>
          <w:rFonts w:ascii="Consolas" w:eastAsia="Times New Roman" w:hAnsi="Consolas" w:cs="Consolas"/>
          <w:color w:val="9CDCFE"/>
          <w:sz w:val="21"/>
          <w:szCs w:val="21"/>
        </w:rPr>
        <w:t>offsetX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5A582D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A582D">
        <w:rPr>
          <w:rFonts w:ascii="Consolas" w:eastAsia="Times New Roman" w:hAnsi="Consolas" w:cs="Consolas"/>
          <w:color w:val="9CDCFE"/>
          <w:sz w:val="21"/>
          <w:szCs w:val="21"/>
        </w:rPr>
        <w:t>body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A582D">
        <w:rPr>
          <w:rFonts w:ascii="Consolas" w:eastAsia="Times New Roman" w:hAnsi="Consolas" w:cs="Consolas"/>
          <w:color w:val="9CDCFE"/>
          <w:sz w:val="21"/>
          <w:szCs w:val="21"/>
        </w:rPr>
        <w:t>style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A582D">
        <w:rPr>
          <w:rFonts w:ascii="Consolas" w:eastAsia="Times New Roman" w:hAnsi="Consolas" w:cs="Consolas"/>
          <w:color w:val="9CDCFE"/>
          <w:sz w:val="21"/>
          <w:szCs w:val="21"/>
        </w:rPr>
        <w:t>backgroundColor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5A582D">
        <w:rPr>
          <w:rFonts w:ascii="Consolas" w:eastAsia="Times New Roman" w:hAnsi="Consolas" w:cs="Consolas"/>
          <w:color w:val="CE9178"/>
          <w:sz w:val="21"/>
          <w:szCs w:val="21"/>
        </w:rPr>
        <w:t>'red'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5A582D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A582D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A582D">
        <w:rPr>
          <w:rFonts w:ascii="Consolas" w:eastAsia="Times New Roman" w:hAnsi="Consolas" w:cs="Consolas"/>
          <w:color w:val="CE9178"/>
          <w:sz w:val="21"/>
          <w:szCs w:val="21"/>
        </w:rPr>
        <w:t>"Mouse move"</w:t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5A582D" w:rsidRPr="005A582D" w:rsidRDefault="005A582D" w:rsidP="005A582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t>})</w:t>
      </w:r>
    </w:p>
    <w:p w:rsidR="005A582D" w:rsidRPr="005A582D" w:rsidRDefault="005A582D" w:rsidP="005A582D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5A582D">
        <w:rPr>
          <w:rFonts w:ascii="Consolas" w:eastAsia="Times New Roman" w:hAnsi="Consolas" w:cs="Consolas"/>
          <w:color w:val="D4D4D4"/>
          <w:sz w:val="21"/>
          <w:szCs w:val="21"/>
        </w:rPr>
        <w:br/>
      </w:r>
    </w:p>
    <w:p w:rsidR="005A582D" w:rsidRDefault="005A582D" w:rsidP="00A36848">
      <w:pPr>
        <w:rPr>
          <w:rFonts w:ascii="Times New Roman" w:hAnsi="Times New Roman" w:cs="Times New Roman"/>
          <w:b/>
          <w:sz w:val="24"/>
          <w:szCs w:val="24"/>
        </w:rPr>
      </w:pPr>
    </w:p>
    <w:p w:rsidR="005A4AD7" w:rsidRDefault="005A4AD7" w:rsidP="00A36848">
      <w:pPr>
        <w:rPr>
          <w:rFonts w:ascii="Times New Roman" w:hAnsi="Times New Roman" w:cs="Times New Roman"/>
          <w:b/>
          <w:sz w:val="24"/>
          <w:szCs w:val="24"/>
        </w:rPr>
      </w:pPr>
    </w:p>
    <w:p w:rsidR="005A4AD7" w:rsidRDefault="005A4AD7" w:rsidP="00A3684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Local Storage:</w:t>
      </w:r>
    </w:p>
    <w:p w:rsidR="005A4AD7" w:rsidRDefault="005A4AD7" w:rsidP="00A36848">
      <w:pPr>
        <w:rPr>
          <w:rFonts w:ascii="Times New Roman" w:hAnsi="Times New Roman" w:cs="Times New Roman"/>
          <w:b/>
          <w:sz w:val="24"/>
          <w:szCs w:val="24"/>
        </w:rPr>
      </w:pP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console.log('This is tut 20');</w:t>
      </w: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let impArray = ['adrak', 'pyaz', 'bhindi'];</w:t>
      </w: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// // Add a key-value pair inside local Storage</w:t>
      </w: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// localStorage.setItem('Name', 'Harry');</w:t>
      </w: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// localStorage.setItem('Name2', 'Rohan');</w:t>
      </w: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// localStorage.setItem('Sabzi', JSON.stringify(impArray));</w:t>
      </w: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// Clears the entire local storage</w:t>
      </w: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// localStorage.clear();</w:t>
      </w: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// Clear a particular key-value pair</w:t>
      </w: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// localStorage.removeItem('Name2');</w:t>
      </w: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// Retrieve an item from the local Storage</w:t>
      </w: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let name = localStorage.getItem('Name');</w:t>
      </w: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name = JSON.parse(localStorage.getItem('Sabzi'));</w:t>
      </w: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console.log(name)</w:t>
      </w: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// sessionStorage.setItem('sessionName', 'sHarry');</w:t>
      </w:r>
    </w:p>
    <w:p w:rsidR="005A4AD7" w:rsidRPr="005A4AD7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// sessionStorage.setItem('sessionName2', 'sRohan');</w:t>
      </w:r>
    </w:p>
    <w:p w:rsidR="005A582D" w:rsidRDefault="005A4AD7" w:rsidP="005A4AD7">
      <w:pPr>
        <w:rPr>
          <w:rFonts w:ascii="Times New Roman" w:hAnsi="Times New Roman" w:cs="Times New Roman"/>
          <w:b/>
          <w:sz w:val="24"/>
          <w:szCs w:val="24"/>
        </w:rPr>
      </w:pPr>
      <w:r w:rsidRPr="005A4AD7">
        <w:rPr>
          <w:rFonts w:ascii="Times New Roman" w:hAnsi="Times New Roman" w:cs="Times New Roman"/>
          <w:b/>
          <w:sz w:val="24"/>
          <w:szCs w:val="24"/>
        </w:rPr>
        <w:t>// sessionStorage.setItem('sessionSabzi', JSON.stringify(impArray));</w:t>
      </w:r>
    </w:p>
    <w:p w:rsidR="00361F79" w:rsidRDefault="00361F79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361F79" w:rsidRDefault="00361F79" w:rsidP="005A4AD7">
      <w:pPr>
        <w:pBdr>
          <w:top w:val="single" w:sz="6" w:space="1" w:color="auto"/>
          <w:bottom w:val="single" w:sz="6" w:space="1" w:color="auto"/>
        </w:pBdr>
        <w:rPr>
          <w:rFonts w:ascii="Times New Roman" w:hAnsi="Times New Roman" w:cs="Times New Roman"/>
          <w:b/>
          <w:sz w:val="24"/>
          <w:szCs w:val="24"/>
        </w:rPr>
      </w:pPr>
      <w:r w:rsidRPr="00361F79">
        <w:rPr>
          <w:rFonts w:ascii="Times New Roman" w:hAnsi="Times New Roman" w:cs="Times New Roman"/>
          <w:b/>
          <w:sz w:val="44"/>
          <w:szCs w:val="44"/>
        </w:rPr>
        <w:lastRenderedPageBreak/>
        <w:t>Project (Note Taking )</w:t>
      </w:r>
      <w:r>
        <w:rPr>
          <w:rFonts w:ascii="Times New Roman" w:hAnsi="Times New Roman" w:cs="Times New Roman"/>
          <w:b/>
          <w:sz w:val="24"/>
          <w:szCs w:val="24"/>
        </w:rPr>
        <w:t>(Also in Github)</w:t>
      </w:r>
    </w:p>
    <w:p w:rsidR="00361F79" w:rsidRDefault="00361F79" w:rsidP="005A4AD7">
      <w:pPr>
        <w:pBdr>
          <w:bottom w:val="single" w:sz="6" w:space="1" w:color="auto"/>
          <w:between w:val="single" w:sz="6" w:space="1" w:color="auto"/>
        </w:pBd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Index.hml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lang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"en"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6A9955"/>
          <w:sz w:val="21"/>
          <w:szCs w:val="21"/>
        </w:rPr>
        <w:t>&lt;!-- Required meta tags --&gt;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charset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"utf-8"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"viewport"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"width=device-width, initial-scale=1, shrink-to-fit=no"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6A9955"/>
          <w:sz w:val="21"/>
          <w:szCs w:val="21"/>
        </w:rPr>
        <w:t>&lt;!-- Bootstrap CSS --&gt;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link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rel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"stylesheet"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"https://stackpath.bootstrapcdn.com/bootstrap/4.4.1/css/bootstrap.min.css"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integrity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"sha384-Vkoo8x4CGsO3+Hhxv8T/Q5PaXtkKtu6ug5TOeNV6gBiFeWPGFN9MuhOf23Q9Ifjh"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crossorigin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"anonymous"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Note Apps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nav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"navbar navbar-expand-lg navbar-dark bg-dark"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"navbar-brand"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"#"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Marium's Notes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"navbar-toggler"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"button"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data-toggle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"collapse"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data-target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"#navbarSupportedContent"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aria-controls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"navbarSupportedContent"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aria-expanded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"false"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aria-label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"Toggle navigation"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"navbar-toggler-icon"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"collapse navbar-collapse"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"navbarSupportedContent"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"navbar-nav mr-auto"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"nav-item active"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"nav-link"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"#"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Home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"sr-only"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(current)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form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"form-inline my-2 my-lg-0"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input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"searchTxt"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"form-control mr-sm-2"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"search"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placeholder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"Search"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aria-label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"Search"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"btn btn-outline-success my-2 my-sm-0"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"submit"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Search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form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nav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"container my-5"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Welcome to Mariums's Note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"card"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"card-title"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ADD A NOTE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"form-group"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label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for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"exampleFormControlTextarea1"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Example textarea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label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textarea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"form-control"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"addTxt"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rows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"3"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textarea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"addBtn"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"btn btn-primary"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Add note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Your Notes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hr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"notes"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"container-fluid row"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        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6A9955"/>
          <w:sz w:val="21"/>
          <w:szCs w:val="21"/>
        </w:rPr>
        <w:t>&lt;!-- Optional JavaScript --&gt;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6A9955"/>
          <w:sz w:val="21"/>
          <w:szCs w:val="21"/>
        </w:rPr>
        <w:t>&lt;!-- jQuery first, then Popper.js, then Bootstrap JS --&gt;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"https://code.jquery.com/jquery-3.4.1.slim.min.js"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integrity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"sha384-J6qa4849blE2+poT4WnyKhv5vZF5SrPo0iEjwBvKU7imGFAV0wwj1yYfoRSJoZ+n"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crossorigin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"anonymous"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"https://cdn.jsdelivr.net/npm/popper.js@1.16.0/dist/umd/popper.min.js"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integrity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"sha384-Q6E9RHvbIyZFJoft+2mJbHaEWldlvI9IOYy5n3zV9zzTtmI3UksdQRVvoxMfooAo"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crossorigin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"anonymous"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"https://stackpath.bootstrapcdn.com/bootstrap/4.4.1/js/bootstrap.min.js"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integrity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"sha384-wfSDF2E50Y2D1uUdj0O3uMBJnjuUD4Ih7YwaYd1iqfktj0Uod8GCExl3Og8ifwB6"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crossorigin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"anonymous"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"js/apps.js"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361F7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361F79" w:rsidRDefault="00361F79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361F79" w:rsidRDefault="00361F79" w:rsidP="005A4AD7">
      <w:pPr>
        <w:pBdr>
          <w:top w:val="single" w:sz="6" w:space="1" w:color="auto"/>
          <w:bottom w:val="single" w:sz="6" w:space="1" w:color="auto"/>
        </w:pBd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Js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showNotes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6A9955"/>
          <w:sz w:val="21"/>
          <w:szCs w:val="21"/>
        </w:rPr>
        <w:t>//if user add a note and add it to a localstorage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addBtn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'addBtn'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addEventListener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"click"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addText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"addTxt"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localStorage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getItem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"notes"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==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null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notesobj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=[];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61F79">
        <w:rPr>
          <w:rFonts w:ascii="Consolas" w:eastAsia="Times New Roman" w:hAnsi="Consolas" w:cs="Consolas"/>
          <w:color w:val="6A9955"/>
          <w:sz w:val="21"/>
          <w:szCs w:val="21"/>
        </w:rPr>
        <w:t>//qk local storage se hume obj milta h or hum array m km krna charhe h islye json.parse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notesobj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JSON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parse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notesobj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push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addText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localStorage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setItem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"notes"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JSON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stringify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notesobj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))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addText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notesobj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})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6A9955"/>
          <w:sz w:val="21"/>
          <w:szCs w:val="21"/>
        </w:rPr>
        <w:t>//read then show element from localstorage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showNotes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localStorage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getItem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"notes"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==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null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notesobj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=[]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notesobj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JSON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parse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6A9955"/>
          <w:sz w:val="21"/>
          <w:szCs w:val="21"/>
        </w:rPr>
        <w:t>//html var use ko display dynamil in index page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notesobj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forEach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index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 {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+=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`&lt;div class="mx-2 my-2 card noteCard" style="width: 18rem;"&gt;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      &lt;div class="card-body"&gt;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        &lt;h5 class="card-title"&gt;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index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+</w:t>
      </w:r>
      <w:r w:rsidRPr="00361F79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&lt;/h5&gt;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        &lt;p class="card-text"&gt;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&lt;/p&gt;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        &lt;button id="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index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 onclick="deleteNotes(this.id)" class="btn btn-primary"&gt;Delete Note&lt;/button&gt;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      &lt;/div&gt;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    &lt;/div&gt;`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});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   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notesElm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'notes'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</w:t>
      </w:r>
      <w:r w:rsidRPr="00361F79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notesobj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length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!=</w:t>
      </w:r>
      <w:r w:rsidRPr="00361F79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notesElm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innerHTML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}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361F79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{ 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notesElm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innerHTML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`Nothing to show!`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361F79" w:rsidRPr="00361F79" w:rsidRDefault="00361F79" w:rsidP="00361F79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deleteNotes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index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localStorage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getItem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"notes"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==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null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notesobj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=[]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notesobj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JSON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parse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6A9955"/>
          <w:sz w:val="21"/>
          <w:szCs w:val="21"/>
        </w:rPr>
        <w:t>//phlea index delete krdia splice se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notesobj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splice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index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361F79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localStorage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setItem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"notes"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JSON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stringify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notesobj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));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showNotes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}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search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'searchTxt'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search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addEventListener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"input"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inputval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search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"Input event"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inputval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noteCards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getElementsByClassName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'noteCard'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61F79">
        <w:rPr>
          <w:rFonts w:ascii="Consolas" w:eastAsia="Times New Roman" w:hAnsi="Consolas" w:cs="Consolas"/>
          <w:color w:val="4EC9B0"/>
          <w:sz w:val="21"/>
          <w:szCs w:val="21"/>
        </w:rPr>
        <w:t>Array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from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noteCards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forEach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61F7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cardTxt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getElementsByTagName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'p'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)[</w:t>
      </w:r>
      <w:r w:rsidRPr="00361F79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].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innerText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361F79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cardTxt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DCDCAA"/>
          <w:sz w:val="21"/>
          <w:szCs w:val="21"/>
        </w:rPr>
        <w:t>includes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inputval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)){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style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display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"block"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}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361F79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style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1F79">
        <w:rPr>
          <w:rFonts w:ascii="Consolas" w:eastAsia="Times New Roman" w:hAnsi="Consolas" w:cs="Consolas"/>
          <w:color w:val="9CDCFE"/>
          <w:sz w:val="21"/>
          <w:szCs w:val="21"/>
        </w:rPr>
        <w:t>display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1F79">
        <w:rPr>
          <w:rFonts w:ascii="Consolas" w:eastAsia="Times New Roman" w:hAnsi="Consolas" w:cs="Consolas"/>
          <w:color w:val="CE9178"/>
          <w:sz w:val="21"/>
          <w:szCs w:val="21"/>
        </w:rPr>
        <w:t>"none"</w:t>
      </w: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  }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    });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1F79">
        <w:rPr>
          <w:rFonts w:ascii="Consolas" w:eastAsia="Times New Roman" w:hAnsi="Consolas" w:cs="Consolas"/>
          <w:color w:val="D4D4D4"/>
          <w:sz w:val="21"/>
          <w:szCs w:val="21"/>
        </w:rPr>
        <w:t>})</w:t>
      </w:r>
    </w:p>
    <w:p w:rsidR="00361F79" w:rsidRPr="00361F79" w:rsidRDefault="00361F79" w:rsidP="00361F7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61F79" w:rsidRDefault="00361F79" w:rsidP="005A4AD7">
      <w:pPr>
        <w:pBdr>
          <w:bottom w:val="single" w:sz="6" w:space="1" w:color="auto"/>
        </w:pBdr>
        <w:rPr>
          <w:rFonts w:ascii="Times New Roman" w:hAnsi="Times New Roman" w:cs="Times New Roman"/>
          <w:b/>
          <w:sz w:val="24"/>
          <w:szCs w:val="24"/>
        </w:rPr>
      </w:pPr>
    </w:p>
    <w:p w:rsidR="00361F79" w:rsidRDefault="00361F79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361F79" w:rsidRDefault="00124417" w:rsidP="005A4A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Maths and date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24417">
        <w:rPr>
          <w:rFonts w:ascii="Consolas" w:eastAsia="Times New Roman" w:hAnsi="Consolas" w:cs="Consolas"/>
          <w:color w:val="CE9178"/>
          <w:sz w:val="21"/>
          <w:szCs w:val="21"/>
        </w:rPr>
        <w:t>"Maths"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x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3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y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6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z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z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x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+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y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z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Math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51B6C4"/>
          <w:sz w:val="21"/>
          <w:szCs w:val="21"/>
        </w:rPr>
        <w:t>PI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z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Math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ceil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5.6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z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Math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round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4.5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z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Math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floor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(-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5.3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z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Math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abs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(-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z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Math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sqrt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z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Math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pow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2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3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z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Math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min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2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3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666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777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6A9955"/>
          <w:sz w:val="21"/>
          <w:szCs w:val="21"/>
        </w:rPr>
        <w:t>//50 or 100 k beach ka forumula banaya h 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z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Math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ceil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50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+(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100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-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50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)*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Math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random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24417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z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6A9955"/>
          <w:sz w:val="21"/>
          <w:szCs w:val="21"/>
        </w:rPr>
        <w:t>//Exploeing maths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date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24417">
        <w:rPr>
          <w:rFonts w:ascii="Consolas" w:eastAsia="Times New Roman" w:hAnsi="Consolas" w:cs="Consolas"/>
          <w:color w:val="4EC9B0"/>
          <w:sz w:val="21"/>
          <w:szCs w:val="21"/>
        </w:rPr>
        <w:t>Date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date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otherDate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24417">
        <w:rPr>
          <w:rFonts w:ascii="Consolas" w:eastAsia="Times New Roman" w:hAnsi="Consolas" w:cs="Consolas"/>
          <w:color w:val="4EC9B0"/>
          <w:sz w:val="21"/>
          <w:szCs w:val="21"/>
        </w:rPr>
        <w:t>Date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24417">
        <w:rPr>
          <w:rFonts w:ascii="Consolas" w:eastAsia="Times New Roman" w:hAnsi="Consolas" w:cs="Consolas"/>
          <w:color w:val="CE9178"/>
          <w:sz w:val="21"/>
          <w:szCs w:val="21"/>
        </w:rPr>
        <w:t>'9-27-1997'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otherDate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otherDate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getDay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otherDate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getFullYear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date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getTime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date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getMonth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otherDate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setHours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24417">
        <w:rPr>
          <w:rFonts w:ascii="Consolas" w:eastAsia="Times New Roman" w:hAnsi="Consolas" w:cs="Consolas"/>
          <w:color w:val="CE9178"/>
          <w:sz w:val="21"/>
          <w:szCs w:val="21"/>
        </w:rPr>
        <w:t>'23'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otherDate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otherDate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setFullYear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24417">
        <w:rPr>
          <w:rFonts w:ascii="Consolas" w:eastAsia="Times New Roman" w:hAnsi="Consolas" w:cs="Consolas"/>
          <w:color w:val="CE9178"/>
          <w:sz w:val="21"/>
          <w:szCs w:val="21"/>
        </w:rPr>
        <w:t>'1998'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124417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24417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124417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124417" w:rsidRPr="00124417" w:rsidRDefault="00124417" w:rsidP="0012441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124417" w:rsidRDefault="00124417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124417" w:rsidRDefault="00124417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D90F01" w:rsidRDefault="00D90F01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D90F01" w:rsidRDefault="00D90F01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D90F01" w:rsidRDefault="00D90F01" w:rsidP="005A4A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Object Oreinted </w:t>
      </w:r>
      <w:r w:rsidRPr="00D90F01">
        <w:rPr>
          <w:rFonts w:ascii="Times New Roman" w:hAnsi="Times New Roman" w:cs="Times New Roman"/>
          <w:b/>
          <w:sz w:val="24"/>
          <w:szCs w:val="24"/>
        </w:rPr>
        <w:t>Lammguage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6A9955"/>
          <w:sz w:val="21"/>
          <w:szCs w:val="21"/>
        </w:rPr>
        <w:t>//object using object literals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car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={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name:</w:t>
      </w:r>
      <w:r w:rsidRPr="00B011B1">
        <w:rPr>
          <w:rFonts w:ascii="Consolas" w:eastAsia="Times New Roman" w:hAnsi="Consolas" w:cs="Consolas"/>
          <w:color w:val="CE9178"/>
          <w:sz w:val="21"/>
          <w:szCs w:val="21"/>
        </w:rPr>
        <w:t>"Maruti 800"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topSpeed:</w:t>
      </w:r>
      <w:r w:rsidRPr="00B011B1">
        <w:rPr>
          <w:rFonts w:ascii="Consolas" w:eastAsia="Times New Roman" w:hAnsi="Consolas" w:cs="Consolas"/>
          <w:color w:val="B5CEA8"/>
          <w:sz w:val="21"/>
          <w:szCs w:val="21"/>
        </w:rPr>
        <w:t>66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011B1">
        <w:rPr>
          <w:rFonts w:ascii="Consolas" w:eastAsia="Times New Roman" w:hAnsi="Consolas" w:cs="Consolas"/>
          <w:color w:val="DCDCAA"/>
          <w:sz w:val="21"/>
          <w:szCs w:val="21"/>
        </w:rPr>
        <w:t>run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011B1">
        <w:rPr>
          <w:rFonts w:ascii="Consolas" w:eastAsia="Times New Roman" w:hAnsi="Consolas" w:cs="Consolas"/>
          <w:color w:val="CE9178"/>
          <w:sz w:val="21"/>
          <w:szCs w:val="21"/>
        </w:rPr>
        <w:t>"Car is running"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car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6A9955"/>
          <w:sz w:val="21"/>
          <w:szCs w:val="21"/>
        </w:rPr>
        <w:t>//constructor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6A9955"/>
          <w:sz w:val="21"/>
          <w:szCs w:val="21"/>
        </w:rPr>
        <w:t>//new Date() -&gt; This () is constructor 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6A9955"/>
          <w:sz w:val="21"/>
          <w:szCs w:val="21"/>
        </w:rPr>
        <w:t>//creating cons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011B1">
        <w:rPr>
          <w:rFonts w:ascii="Consolas" w:eastAsia="Times New Roman" w:hAnsi="Consolas" w:cs="Consolas"/>
          <w:color w:val="4EC9B0"/>
          <w:sz w:val="21"/>
          <w:szCs w:val="21"/>
        </w:rPr>
        <w:t>GeneralCar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topSpeed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topSpeed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topSpeed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DCDCAA"/>
          <w:sz w:val="21"/>
          <w:szCs w:val="21"/>
        </w:rPr>
        <w:t>run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011B1">
        <w:rPr>
          <w:rFonts w:ascii="Consolas" w:eastAsia="Times New Roman" w:hAnsi="Consolas" w:cs="Consolas"/>
          <w:color w:val="CE9178"/>
          <w:sz w:val="21"/>
          <w:szCs w:val="21"/>
        </w:rPr>
        <w:t>`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${this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B011B1">
        <w:rPr>
          <w:rFonts w:ascii="Consolas" w:eastAsia="Times New Roman" w:hAnsi="Consolas" w:cs="Consolas"/>
          <w:color w:val="CE9178"/>
          <w:sz w:val="21"/>
          <w:szCs w:val="21"/>
        </w:rPr>
        <w:t> is running`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DCDCAA"/>
          <w:sz w:val="21"/>
          <w:szCs w:val="21"/>
        </w:rPr>
        <w:t>analyze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011B1">
        <w:rPr>
          <w:rFonts w:ascii="Consolas" w:eastAsia="Times New Roman" w:hAnsi="Consolas" w:cs="Consolas"/>
          <w:color w:val="CE9178"/>
          <w:sz w:val="21"/>
          <w:szCs w:val="21"/>
        </w:rPr>
        <w:t>`this car is slower by 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B011B1">
        <w:rPr>
          <w:rFonts w:ascii="Consolas" w:eastAsia="Times New Roman" w:hAnsi="Consolas" w:cs="Consolas"/>
          <w:color w:val="B5CEA8"/>
          <w:sz w:val="21"/>
          <w:szCs w:val="21"/>
        </w:rPr>
        <w:t>200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-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topSpeed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B011B1">
        <w:rPr>
          <w:rFonts w:ascii="Consolas" w:eastAsia="Times New Roman" w:hAnsi="Consolas" w:cs="Consolas"/>
          <w:color w:val="CE9178"/>
          <w:sz w:val="21"/>
          <w:szCs w:val="21"/>
        </w:rPr>
        <w:t> by mercedess`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car1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011B1">
        <w:rPr>
          <w:rFonts w:ascii="Consolas" w:eastAsia="Times New Roman" w:hAnsi="Consolas" w:cs="Consolas"/>
          <w:color w:val="4EC9B0"/>
          <w:sz w:val="21"/>
          <w:szCs w:val="21"/>
        </w:rPr>
        <w:t>GeneralCar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011B1">
        <w:rPr>
          <w:rFonts w:ascii="Consolas" w:eastAsia="Times New Roman" w:hAnsi="Consolas" w:cs="Consolas"/>
          <w:color w:val="CE9178"/>
          <w:sz w:val="21"/>
          <w:szCs w:val="21"/>
        </w:rPr>
        <w:t>"Nissan"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B011B1">
        <w:rPr>
          <w:rFonts w:ascii="Consolas" w:eastAsia="Times New Roman" w:hAnsi="Consolas" w:cs="Consolas"/>
          <w:color w:val="B5CEA8"/>
          <w:sz w:val="21"/>
          <w:szCs w:val="21"/>
        </w:rPr>
        <w:t>180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6A9955"/>
          <w:sz w:val="21"/>
          <w:szCs w:val="21"/>
        </w:rPr>
        <w:t>//Object literal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obj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={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name:</w:t>
      </w:r>
      <w:r w:rsidRPr="00B011B1">
        <w:rPr>
          <w:rFonts w:ascii="Consolas" w:eastAsia="Times New Roman" w:hAnsi="Consolas" w:cs="Consolas"/>
          <w:color w:val="CE9178"/>
          <w:sz w:val="21"/>
          <w:szCs w:val="21"/>
        </w:rPr>
        <w:t>"marium"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channel:</w:t>
      </w:r>
      <w:r w:rsidRPr="00B011B1">
        <w:rPr>
          <w:rFonts w:ascii="Consolas" w:eastAsia="Times New Roman" w:hAnsi="Consolas" w:cs="Consolas"/>
          <w:color w:val="CE9178"/>
          <w:sz w:val="21"/>
          <w:szCs w:val="21"/>
        </w:rPr>
        <w:t>"Marium hhaha"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011B1">
        <w:rPr>
          <w:rFonts w:ascii="Consolas" w:eastAsia="Times New Roman" w:hAnsi="Consolas" w:cs="Consolas"/>
          <w:color w:val="CE9178"/>
          <w:sz w:val="21"/>
          <w:szCs w:val="21"/>
        </w:rPr>
        <w:t>"address"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B011B1">
        <w:rPr>
          <w:rFonts w:ascii="Consolas" w:eastAsia="Times New Roman" w:hAnsi="Consolas" w:cs="Consolas"/>
          <w:color w:val="CE9178"/>
          <w:sz w:val="21"/>
          <w:szCs w:val="21"/>
        </w:rPr>
        <w:t>"Dnia"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011B1">
        <w:rPr>
          <w:rFonts w:ascii="Consolas" w:eastAsia="Times New Roman" w:hAnsi="Consolas" w:cs="Consolas"/>
          <w:color w:val="4EC9B0"/>
          <w:sz w:val="21"/>
          <w:szCs w:val="21"/>
        </w:rPr>
        <w:t>Obj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givenName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givenName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4EC9B0"/>
          <w:sz w:val="21"/>
          <w:szCs w:val="21"/>
        </w:rPr>
        <w:t>Obj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prototype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DCDCAA"/>
          <w:sz w:val="21"/>
          <w:szCs w:val="21"/>
        </w:rPr>
        <w:t>getName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011B1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name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4EC9B0"/>
          <w:sz w:val="21"/>
          <w:szCs w:val="21"/>
        </w:rPr>
        <w:t>Obj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prototype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DCDCAA"/>
          <w:sz w:val="21"/>
          <w:szCs w:val="21"/>
        </w:rPr>
        <w:t>setName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newName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newName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obj2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011B1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011B1">
        <w:rPr>
          <w:rFonts w:ascii="Consolas" w:eastAsia="Times New Roman" w:hAnsi="Consolas" w:cs="Consolas"/>
          <w:color w:val="4EC9B0"/>
          <w:sz w:val="21"/>
          <w:szCs w:val="21"/>
        </w:rPr>
        <w:t>Obj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011B1">
        <w:rPr>
          <w:rFonts w:ascii="Consolas" w:eastAsia="Times New Roman" w:hAnsi="Consolas" w:cs="Consolas"/>
          <w:color w:val="CE9178"/>
          <w:sz w:val="21"/>
          <w:szCs w:val="21"/>
        </w:rPr>
        <w:t>"Ebad"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011B1" w:rsidRPr="00B011B1" w:rsidRDefault="00B011B1" w:rsidP="00B011B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011B1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011B1">
        <w:rPr>
          <w:rFonts w:ascii="Consolas" w:eastAsia="Times New Roman" w:hAnsi="Consolas" w:cs="Consolas"/>
          <w:color w:val="9CDCFE"/>
          <w:sz w:val="21"/>
          <w:szCs w:val="21"/>
        </w:rPr>
        <w:t>obj2</w:t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011B1" w:rsidRPr="00B011B1" w:rsidRDefault="00B011B1" w:rsidP="00B011B1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B011B1">
        <w:rPr>
          <w:rFonts w:ascii="Consolas" w:eastAsia="Times New Roman" w:hAnsi="Consolas" w:cs="Consolas"/>
          <w:color w:val="D4D4D4"/>
          <w:sz w:val="21"/>
          <w:szCs w:val="21"/>
        </w:rPr>
        <w:br/>
      </w:r>
    </w:p>
    <w:p w:rsidR="00B011B1" w:rsidRDefault="00B011B1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3516A4" w:rsidRDefault="003516A4" w:rsidP="003516A4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ES6 Classes and Inheritance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class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731FB">
        <w:rPr>
          <w:rFonts w:ascii="Consolas" w:eastAsia="Times New Roman" w:hAnsi="Consolas" w:cs="Consolas"/>
          <w:color w:val="4EC9B0"/>
          <w:sz w:val="21"/>
          <w:szCs w:val="21"/>
        </w:rPr>
        <w:t>Employee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constructor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experince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division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experince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experince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division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division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C731FB">
        <w:rPr>
          <w:rFonts w:ascii="Consolas" w:eastAsia="Times New Roman" w:hAnsi="Consolas" w:cs="Consolas"/>
          <w:color w:val="DCDCAA"/>
          <w:sz w:val="21"/>
          <w:szCs w:val="21"/>
        </w:rPr>
        <w:t>slogan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C731FB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731FB">
        <w:rPr>
          <w:rFonts w:ascii="Consolas" w:eastAsia="Times New Roman" w:hAnsi="Consolas" w:cs="Consolas"/>
          <w:color w:val="CE9178"/>
          <w:sz w:val="21"/>
          <w:szCs w:val="21"/>
        </w:rPr>
        <w:t>`I am 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${this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C731FB">
        <w:rPr>
          <w:rFonts w:ascii="Consolas" w:eastAsia="Times New Roman" w:hAnsi="Consolas" w:cs="Consolas"/>
          <w:color w:val="CE9178"/>
          <w:sz w:val="21"/>
          <w:szCs w:val="21"/>
        </w:rPr>
        <w:t> and this is company`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C731FB">
        <w:rPr>
          <w:rFonts w:ascii="Consolas" w:eastAsia="Times New Roman" w:hAnsi="Consolas" w:cs="Consolas"/>
          <w:color w:val="DCDCAA"/>
          <w:sz w:val="21"/>
          <w:szCs w:val="21"/>
        </w:rPr>
        <w:t>joiningYear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{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C731FB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731FB">
        <w:rPr>
          <w:rFonts w:ascii="Consolas" w:eastAsia="Times New Roman" w:hAnsi="Consolas" w:cs="Consolas"/>
          <w:color w:val="B5CEA8"/>
          <w:sz w:val="21"/>
          <w:szCs w:val="21"/>
        </w:rPr>
        <w:t>2020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-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experince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static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731FB">
        <w:rPr>
          <w:rFonts w:ascii="Consolas" w:eastAsia="Times New Roman" w:hAnsi="Consolas" w:cs="Consolas"/>
          <w:color w:val="DCDCAA"/>
          <w:sz w:val="21"/>
          <w:szCs w:val="21"/>
        </w:rPr>
        <w:t>add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b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C731FB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+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b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}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class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731FB">
        <w:rPr>
          <w:rFonts w:ascii="Consolas" w:eastAsia="Times New Roman" w:hAnsi="Consolas" w:cs="Consolas"/>
          <w:color w:val="4EC9B0"/>
          <w:sz w:val="21"/>
          <w:szCs w:val="21"/>
        </w:rPr>
        <w:t>Programmer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extends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731FB">
        <w:rPr>
          <w:rFonts w:ascii="Consolas" w:eastAsia="Times New Roman" w:hAnsi="Consolas" w:cs="Consolas"/>
          <w:color w:val="4EC9B0"/>
          <w:sz w:val="21"/>
          <w:szCs w:val="21"/>
        </w:rPr>
        <w:t>Employee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constructor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experince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division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language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github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super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experince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division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language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language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github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github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</w:t>
      </w:r>
      <w:r w:rsidRPr="00C731FB">
        <w:rPr>
          <w:rFonts w:ascii="Consolas" w:eastAsia="Times New Roman" w:hAnsi="Consolas" w:cs="Consolas"/>
          <w:color w:val="DCDCAA"/>
          <w:sz w:val="21"/>
          <w:szCs w:val="21"/>
        </w:rPr>
        <w:t>favoriteLanguage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C731FB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language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==</w:t>
      </w:r>
      <w:r w:rsidRPr="00C731FB">
        <w:rPr>
          <w:rFonts w:ascii="Consolas" w:eastAsia="Times New Roman" w:hAnsi="Consolas" w:cs="Consolas"/>
          <w:color w:val="CE9178"/>
          <w:sz w:val="21"/>
          <w:szCs w:val="21"/>
        </w:rPr>
        <w:t>'Python'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            </w:t>
      </w:r>
      <w:r w:rsidRPr="00C731FB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731FB">
        <w:rPr>
          <w:rFonts w:ascii="Consolas" w:eastAsia="Times New Roman" w:hAnsi="Consolas" w:cs="Consolas"/>
          <w:color w:val="CE9178"/>
          <w:sz w:val="21"/>
          <w:szCs w:val="21"/>
        </w:rPr>
        <w:t>'Python'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    }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C731FB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C731FB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731FB">
        <w:rPr>
          <w:rFonts w:ascii="Consolas" w:eastAsia="Times New Roman" w:hAnsi="Consolas" w:cs="Consolas"/>
          <w:color w:val="CE9178"/>
          <w:sz w:val="21"/>
          <w:szCs w:val="21"/>
        </w:rPr>
        <w:t>'Javascript'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    }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static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731FB">
        <w:rPr>
          <w:rFonts w:ascii="Consolas" w:eastAsia="Times New Roman" w:hAnsi="Consolas" w:cs="Consolas"/>
          <w:color w:val="DCDCAA"/>
          <w:sz w:val="21"/>
          <w:szCs w:val="21"/>
        </w:rPr>
        <w:t>mutilply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b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C731FB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*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b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   }}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harry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731FB">
        <w:rPr>
          <w:rFonts w:ascii="Consolas" w:eastAsia="Times New Roman" w:hAnsi="Consolas" w:cs="Consolas"/>
          <w:color w:val="4EC9B0"/>
          <w:sz w:val="21"/>
          <w:szCs w:val="21"/>
        </w:rPr>
        <w:t>Employee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C731FB">
        <w:rPr>
          <w:rFonts w:ascii="Consolas" w:eastAsia="Times New Roman" w:hAnsi="Consolas" w:cs="Consolas"/>
          <w:color w:val="CE9178"/>
          <w:sz w:val="21"/>
          <w:szCs w:val="21"/>
        </w:rPr>
        <w:t>"marium"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C731FB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C731FB">
        <w:rPr>
          <w:rFonts w:ascii="Consolas" w:eastAsia="Times New Roman" w:hAnsi="Consolas" w:cs="Consolas"/>
          <w:color w:val="CE9178"/>
          <w:sz w:val="21"/>
          <w:szCs w:val="21"/>
        </w:rPr>
        <w:t>'A'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obj1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C731FB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731FB">
        <w:rPr>
          <w:rFonts w:ascii="Consolas" w:eastAsia="Times New Roman" w:hAnsi="Consolas" w:cs="Consolas"/>
          <w:color w:val="4EC9B0"/>
          <w:sz w:val="21"/>
          <w:szCs w:val="21"/>
        </w:rPr>
        <w:t>Programmer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C731FB">
        <w:rPr>
          <w:rFonts w:ascii="Consolas" w:eastAsia="Times New Roman" w:hAnsi="Consolas" w:cs="Consolas"/>
          <w:color w:val="CE9178"/>
          <w:sz w:val="21"/>
          <w:szCs w:val="21"/>
        </w:rPr>
        <w:t>"ebad"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C731FB">
        <w:rPr>
          <w:rFonts w:ascii="Consolas" w:eastAsia="Times New Roman" w:hAnsi="Consolas" w:cs="Consolas"/>
          <w:color w:val="CE9178"/>
          <w:sz w:val="21"/>
          <w:szCs w:val="21"/>
        </w:rPr>
        <w:t>"12"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C731FB">
        <w:rPr>
          <w:rFonts w:ascii="Consolas" w:eastAsia="Times New Roman" w:hAnsi="Consolas" w:cs="Consolas"/>
          <w:color w:val="CE9178"/>
          <w:sz w:val="21"/>
          <w:szCs w:val="21"/>
        </w:rPr>
        <w:t>"A"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C731FB">
        <w:rPr>
          <w:rFonts w:ascii="Consolas" w:eastAsia="Times New Roman" w:hAnsi="Consolas" w:cs="Consolas"/>
          <w:color w:val="CE9178"/>
          <w:sz w:val="21"/>
          <w:szCs w:val="21"/>
        </w:rPr>
        <w:t>"Pythhon"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C731FB">
        <w:rPr>
          <w:rFonts w:ascii="Consolas" w:eastAsia="Times New Roman" w:hAnsi="Consolas" w:cs="Consolas"/>
          <w:color w:val="CE9178"/>
          <w:sz w:val="21"/>
          <w:szCs w:val="21"/>
        </w:rPr>
        <w:t>"gg"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C731FB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obj1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C731FB">
        <w:rPr>
          <w:rFonts w:ascii="Consolas" w:eastAsia="Times New Roman" w:hAnsi="Consolas" w:cs="Consolas"/>
          <w:color w:val="DCDCAA"/>
          <w:sz w:val="21"/>
          <w:szCs w:val="21"/>
        </w:rPr>
        <w:t>favoriteLanguage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())</w:t>
      </w:r>
    </w:p>
    <w:p w:rsidR="00C731FB" w:rsidRPr="00C731FB" w:rsidRDefault="00C731FB" w:rsidP="00C731F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C731FB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C731FB">
        <w:rPr>
          <w:rFonts w:ascii="Consolas" w:eastAsia="Times New Roman" w:hAnsi="Consolas" w:cs="Consolas"/>
          <w:color w:val="9CDCFE"/>
          <w:sz w:val="21"/>
          <w:szCs w:val="21"/>
        </w:rPr>
        <w:t>harry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C731FB">
        <w:rPr>
          <w:rFonts w:ascii="Consolas" w:eastAsia="Times New Roman" w:hAnsi="Consolas" w:cs="Consolas"/>
          <w:color w:val="DCDCAA"/>
          <w:sz w:val="21"/>
          <w:szCs w:val="21"/>
        </w:rPr>
        <w:t>slogan</w:t>
      </w:r>
      <w:r w:rsidRPr="00C731FB">
        <w:rPr>
          <w:rFonts w:ascii="Consolas" w:eastAsia="Times New Roman" w:hAnsi="Consolas" w:cs="Consolas"/>
          <w:color w:val="D4D4D4"/>
          <w:sz w:val="21"/>
          <w:szCs w:val="21"/>
        </w:rPr>
        <w:t>())</w:t>
      </w:r>
    </w:p>
    <w:p w:rsidR="00B011B1" w:rsidRDefault="00B011B1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51053E" w:rsidRDefault="0051053E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51053E" w:rsidRDefault="0051053E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51053E" w:rsidRDefault="0051053E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51053E" w:rsidRDefault="0051053E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51053E" w:rsidRDefault="0051053E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51053E" w:rsidRDefault="0051053E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51053E" w:rsidRDefault="0051053E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51053E" w:rsidRDefault="0051053E" w:rsidP="0051053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What is Asynchronous Programming?</w:t>
      </w:r>
    </w:p>
    <w:p w:rsidR="0051053E" w:rsidRDefault="0051053E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C731FB" w:rsidRDefault="00494428" w:rsidP="005A4A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4E6E917" wp14:editId="22B9FDF2">
            <wp:extent cx="5943600" cy="238696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28" w:rsidRDefault="0051053E" w:rsidP="005A4A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Assy</w:t>
      </w:r>
    </w:p>
    <w:p w:rsidR="0051053E" w:rsidRPr="0051053E" w:rsidRDefault="0051053E" w:rsidP="0051053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1053E">
        <w:rPr>
          <w:rFonts w:ascii="Consolas" w:eastAsia="Times New Roman" w:hAnsi="Consolas" w:cs="Consolas"/>
          <w:color w:val="6A9955"/>
          <w:sz w:val="21"/>
          <w:szCs w:val="21"/>
        </w:rPr>
        <w:t>//Synchornous</w:t>
      </w:r>
    </w:p>
    <w:p w:rsidR="0051053E" w:rsidRPr="0051053E" w:rsidRDefault="0051053E" w:rsidP="0051053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1053E">
        <w:rPr>
          <w:rFonts w:ascii="Consolas" w:eastAsia="Times New Roman" w:hAnsi="Consolas" w:cs="Consolas"/>
          <w:color w:val="DCDCAA"/>
          <w:sz w:val="21"/>
          <w:szCs w:val="21"/>
        </w:rPr>
        <w:t>setInterval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(() </w:t>
      </w:r>
      <w:r w:rsidRPr="0051053E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51053E" w:rsidRPr="0051053E" w:rsidRDefault="0051053E" w:rsidP="0051053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51053E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 (</w:t>
      </w:r>
      <w:r w:rsidRPr="0051053E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51053E">
        <w:rPr>
          <w:rFonts w:ascii="Consolas" w:eastAsia="Times New Roman" w:hAnsi="Consolas" w:cs="Consolas"/>
          <w:color w:val="9CDCFE"/>
          <w:sz w:val="21"/>
          <w:szCs w:val="21"/>
        </w:rPr>
        <w:t>index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51053E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; </w:t>
      </w:r>
      <w:r w:rsidRPr="0051053E">
        <w:rPr>
          <w:rFonts w:ascii="Consolas" w:eastAsia="Times New Roman" w:hAnsi="Consolas" w:cs="Consolas"/>
          <w:color w:val="9CDCFE"/>
          <w:sz w:val="21"/>
          <w:szCs w:val="21"/>
        </w:rPr>
        <w:t>index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 &lt; </w:t>
      </w:r>
      <w:r w:rsidRPr="0051053E">
        <w:rPr>
          <w:rFonts w:ascii="Consolas" w:eastAsia="Times New Roman" w:hAnsi="Consolas" w:cs="Consolas"/>
          <w:color w:val="B5CEA8"/>
          <w:sz w:val="21"/>
          <w:szCs w:val="21"/>
        </w:rPr>
        <w:t>4000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; </w:t>
      </w:r>
      <w:r w:rsidRPr="0051053E">
        <w:rPr>
          <w:rFonts w:ascii="Consolas" w:eastAsia="Times New Roman" w:hAnsi="Consolas" w:cs="Consolas"/>
          <w:color w:val="9CDCFE"/>
          <w:sz w:val="21"/>
          <w:szCs w:val="21"/>
        </w:rPr>
        <w:t>index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++) {</w:t>
      </w:r>
    </w:p>
    <w:p w:rsidR="0051053E" w:rsidRPr="0051053E" w:rsidRDefault="0051053E" w:rsidP="0051053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51053E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51053E">
        <w:rPr>
          <w:rFonts w:ascii="Consolas" w:eastAsia="Times New Roman" w:hAnsi="Consolas" w:cs="Consolas"/>
          <w:color w:val="51B6C4"/>
          <w:sz w:val="21"/>
          <w:szCs w:val="21"/>
        </w:rPr>
        <w:t>element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51053E">
        <w:rPr>
          <w:rFonts w:ascii="Consolas" w:eastAsia="Times New Roman" w:hAnsi="Consolas" w:cs="Consolas"/>
          <w:color w:val="9CDCFE"/>
          <w:sz w:val="21"/>
          <w:szCs w:val="21"/>
        </w:rPr>
        <w:t>index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51053E" w:rsidRPr="0051053E" w:rsidRDefault="0051053E" w:rsidP="0051053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51053E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1053E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1053E">
        <w:rPr>
          <w:rFonts w:ascii="Consolas" w:eastAsia="Times New Roman" w:hAnsi="Consolas" w:cs="Consolas"/>
          <w:color w:val="CE9178"/>
          <w:sz w:val="21"/>
          <w:szCs w:val="21"/>
        </w:rPr>
        <w:t>"This is index number"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+</w:t>
      </w:r>
      <w:r w:rsidRPr="0051053E">
        <w:rPr>
          <w:rFonts w:ascii="Consolas" w:eastAsia="Times New Roman" w:hAnsi="Consolas" w:cs="Consolas"/>
          <w:color w:val="9CDCFE"/>
          <w:sz w:val="21"/>
          <w:szCs w:val="21"/>
        </w:rPr>
        <w:t>index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51053E" w:rsidRPr="0051053E" w:rsidRDefault="0051053E" w:rsidP="0051053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51053E" w:rsidRPr="0051053E" w:rsidRDefault="0051053E" w:rsidP="0051053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</w:p>
    <w:p w:rsidR="0051053E" w:rsidRPr="0051053E" w:rsidRDefault="0051053E" w:rsidP="0051053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}, </w:t>
      </w:r>
      <w:r w:rsidRPr="0051053E">
        <w:rPr>
          <w:rFonts w:ascii="Consolas" w:eastAsia="Times New Roman" w:hAnsi="Consolas" w:cs="Consolas"/>
          <w:color w:val="B5CEA8"/>
          <w:sz w:val="21"/>
          <w:szCs w:val="21"/>
        </w:rPr>
        <w:t>100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51053E" w:rsidRPr="0051053E" w:rsidRDefault="0051053E" w:rsidP="0051053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1053E">
        <w:rPr>
          <w:rFonts w:ascii="Consolas" w:eastAsia="Times New Roman" w:hAnsi="Consolas" w:cs="Consolas"/>
          <w:color w:val="6A9955"/>
          <w:sz w:val="21"/>
          <w:szCs w:val="21"/>
        </w:rPr>
        <w:t>//set timeout se yeh assn hogaya ab wo for loop chlta rahega apne time se or dosra km bhi hota rahegaa</w:t>
      </w:r>
    </w:p>
    <w:p w:rsidR="0051053E" w:rsidRPr="0051053E" w:rsidRDefault="0051053E" w:rsidP="0051053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1053E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1053E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1053E">
        <w:rPr>
          <w:rFonts w:ascii="Consolas" w:eastAsia="Times New Roman" w:hAnsi="Consolas" w:cs="Consolas"/>
          <w:color w:val="CE9178"/>
          <w:sz w:val="21"/>
          <w:szCs w:val="21"/>
        </w:rPr>
        <w:t>"Done printing"</w:t>
      </w:r>
      <w:r w:rsidRPr="0051053E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51053E" w:rsidRDefault="0051053E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EC0C11" w:rsidRDefault="00EC0C11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EC0C11" w:rsidRDefault="00EC0C11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EC0C11" w:rsidRDefault="00EC0C11" w:rsidP="005A4A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CallBack: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6A9955"/>
          <w:sz w:val="21"/>
          <w:szCs w:val="21"/>
        </w:rPr>
        <w:t>//Synchornous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6A9955"/>
          <w:sz w:val="21"/>
          <w:szCs w:val="21"/>
        </w:rPr>
        <w:t>/*setInterval(() =&gt; {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6A9955"/>
          <w:sz w:val="21"/>
          <w:szCs w:val="21"/>
        </w:rPr>
        <w:t>    for (let index = 0; index &lt; 4000; index++) {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6A9955"/>
          <w:sz w:val="21"/>
          <w:szCs w:val="21"/>
        </w:rPr>
        <w:t>        const element = index;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6A9955"/>
          <w:sz w:val="21"/>
          <w:szCs w:val="21"/>
        </w:rPr>
        <w:t>        console.log("This is index number"+index)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6A9955"/>
          <w:sz w:val="21"/>
          <w:szCs w:val="21"/>
        </w:rPr>
        <w:t>    }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6A9955"/>
          <w:sz w:val="21"/>
          <w:szCs w:val="21"/>
        </w:rPr>
        <w:t>    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6A9955"/>
          <w:sz w:val="21"/>
          <w:szCs w:val="21"/>
        </w:rPr>
        <w:t>}, 100);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6A9955"/>
          <w:sz w:val="21"/>
          <w:szCs w:val="21"/>
        </w:rPr>
        <w:t>//set timeout se yeh assn hogaya ab wo for loop chlta rahega apne time se or dosra km bhi hota rahegaa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6A9955"/>
          <w:sz w:val="21"/>
          <w:szCs w:val="21"/>
        </w:rPr>
        <w:t>console.log("Done printing")*/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C0C11">
        <w:rPr>
          <w:rFonts w:ascii="Consolas" w:eastAsia="Times New Roman" w:hAnsi="Consolas" w:cs="Consolas"/>
          <w:color w:val="51B6C4"/>
          <w:sz w:val="21"/>
          <w:szCs w:val="21"/>
        </w:rPr>
        <w:t>students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= [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   { 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name: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C0C11">
        <w:rPr>
          <w:rFonts w:ascii="Consolas" w:eastAsia="Times New Roman" w:hAnsi="Consolas" w:cs="Consolas"/>
          <w:color w:val="CE9178"/>
          <w:sz w:val="21"/>
          <w:szCs w:val="21"/>
        </w:rPr>
        <w:t>"Harry"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EC0C11">
        <w:rPr>
          <w:rFonts w:ascii="Consolas" w:eastAsia="Times New Roman" w:hAnsi="Consolas" w:cs="Consolas"/>
          <w:color w:val="CE9178"/>
          <w:sz w:val="21"/>
          <w:szCs w:val="21"/>
        </w:rPr>
        <w:t>"subject"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C0C11">
        <w:rPr>
          <w:rFonts w:ascii="Consolas" w:eastAsia="Times New Roman" w:hAnsi="Consolas" w:cs="Consolas"/>
          <w:color w:val="CE9178"/>
          <w:sz w:val="21"/>
          <w:szCs w:val="21"/>
        </w:rPr>
        <w:t>"javaScript"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},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   { 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name: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C0C11">
        <w:rPr>
          <w:rFonts w:ascii="Consolas" w:eastAsia="Times New Roman" w:hAnsi="Consolas" w:cs="Consolas"/>
          <w:color w:val="CE9178"/>
          <w:sz w:val="21"/>
          <w:szCs w:val="21"/>
        </w:rPr>
        <w:t>"Rohan Das"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EC0C11">
        <w:rPr>
          <w:rFonts w:ascii="Consolas" w:eastAsia="Times New Roman" w:hAnsi="Consolas" w:cs="Consolas"/>
          <w:color w:val="CE9178"/>
          <w:sz w:val="21"/>
          <w:szCs w:val="21"/>
        </w:rPr>
        <w:t>"subject"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C0C11">
        <w:rPr>
          <w:rFonts w:ascii="Consolas" w:eastAsia="Times New Roman" w:hAnsi="Consolas" w:cs="Consolas"/>
          <w:color w:val="CE9178"/>
          <w:sz w:val="21"/>
          <w:szCs w:val="21"/>
        </w:rPr>
        <w:t>"Machine Learning"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},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]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6A9955"/>
          <w:sz w:val="21"/>
          <w:szCs w:val="21"/>
        </w:rPr>
        <w:t>//function enrollStudent(students){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6A9955"/>
          <w:sz w:val="21"/>
          <w:szCs w:val="21"/>
        </w:rPr>
        <w:t>//yahan hum chahtey h k phle studetn add ho phir ead ho lkn huumne ise syn banaya hua h toh timing m ageey pechee ka isssue arha h 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6A9955"/>
          <w:sz w:val="21"/>
          <w:szCs w:val="21"/>
        </w:rPr>
        <w:t>// islye we will make one callback function hume enrolledstudent m callback lagadia ta k 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6A9955"/>
          <w:sz w:val="21"/>
          <w:szCs w:val="21"/>
        </w:rPr>
        <w:t>//jse hi wo khtm ho wo dosra function call karde ab yeh syntax h k ap dosre parameter m 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6A9955"/>
          <w:sz w:val="21"/>
          <w:szCs w:val="21"/>
        </w:rPr>
        <w:lastRenderedPageBreak/>
        <w:t>//koi function dede ..humne callback isse rkha h k bd m jab code dkhe toh andaza hojaye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6A9955"/>
          <w:sz w:val="21"/>
          <w:szCs w:val="21"/>
        </w:rPr>
        <w:t>//function call krtey wqt ab callback  ki jaagh koi bhi func desktey h means 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C0C11">
        <w:rPr>
          <w:rFonts w:ascii="Consolas" w:eastAsia="Times New Roman" w:hAnsi="Consolas" w:cs="Consolas"/>
          <w:color w:val="DCDCAA"/>
          <w:sz w:val="21"/>
          <w:szCs w:val="21"/>
        </w:rPr>
        <w:t>enrollStudent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student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callback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C0C11">
        <w:rPr>
          <w:rFonts w:ascii="Consolas" w:eastAsia="Times New Roman" w:hAnsi="Consolas" w:cs="Consolas"/>
          <w:color w:val="DCDCAA"/>
          <w:sz w:val="21"/>
          <w:szCs w:val="21"/>
        </w:rPr>
        <w:t>setTimeout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C0C11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() {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C0C11">
        <w:rPr>
          <w:rFonts w:ascii="Consolas" w:eastAsia="Times New Roman" w:hAnsi="Consolas" w:cs="Consolas"/>
          <w:color w:val="51B6C4"/>
          <w:sz w:val="21"/>
          <w:szCs w:val="21"/>
        </w:rPr>
        <w:t>students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C0C11">
        <w:rPr>
          <w:rFonts w:ascii="Consolas" w:eastAsia="Times New Roman" w:hAnsi="Consolas" w:cs="Consolas"/>
          <w:color w:val="DCDCAA"/>
          <w:sz w:val="21"/>
          <w:szCs w:val="21"/>
        </w:rPr>
        <w:t>push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student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C0C11">
        <w:rPr>
          <w:rFonts w:ascii="Consolas" w:eastAsia="Times New Roman" w:hAnsi="Consolas" w:cs="Consolas"/>
          <w:color w:val="DCDCAA"/>
          <w:sz w:val="21"/>
          <w:szCs w:val="21"/>
        </w:rPr>
        <w:t>callback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   },</w:t>
      </w:r>
      <w:r w:rsidRPr="00EC0C11">
        <w:rPr>
          <w:rFonts w:ascii="Consolas" w:eastAsia="Times New Roman" w:hAnsi="Consolas" w:cs="Consolas"/>
          <w:color w:val="B5CEA8"/>
          <w:sz w:val="21"/>
          <w:szCs w:val="21"/>
        </w:rPr>
        <w:t>3000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C0C11">
        <w:rPr>
          <w:rFonts w:ascii="Consolas" w:eastAsia="Times New Roman" w:hAnsi="Consolas" w:cs="Consolas"/>
          <w:color w:val="DCDCAA"/>
          <w:sz w:val="21"/>
          <w:szCs w:val="21"/>
        </w:rPr>
        <w:t>getStudent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CDCAA"/>
          <w:sz w:val="21"/>
          <w:szCs w:val="21"/>
        </w:rPr>
        <w:t>setTimeout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C0C11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() {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C0C11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C0C11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C0C11">
        <w:rPr>
          <w:rFonts w:ascii="Consolas" w:eastAsia="Times New Roman" w:hAnsi="Consolas" w:cs="Consolas"/>
          <w:color w:val="51B6C4"/>
          <w:sz w:val="21"/>
          <w:szCs w:val="21"/>
        </w:rPr>
        <w:t>students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C0C11">
        <w:rPr>
          <w:rFonts w:ascii="Consolas" w:eastAsia="Times New Roman" w:hAnsi="Consolas" w:cs="Consolas"/>
          <w:color w:val="DCDCAA"/>
          <w:sz w:val="21"/>
          <w:szCs w:val="21"/>
        </w:rPr>
        <w:t>forEach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student</w:t>
      </w:r>
      <w:r w:rsidRPr="00EC0C11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+=</w:t>
      </w:r>
      <w:r w:rsidRPr="00EC0C11">
        <w:rPr>
          <w:rFonts w:ascii="Consolas" w:eastAsia="Times New Roman" w:hAnsi="Consolas" w:cs="Consolas"/>
          <w:color w:val="CE9178"/>
          <w:sz w:val="21"/>
          <w:szCs w:val="21"/>
        </w:rPr>
        <w:t>`&lt;li&gt;</w:t>
      </w:r>
      <w:r w:rsidRPr="00EC0C11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student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C0C11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EC0C11">
        <w:rPr>
          <w:rFonts w:ascii="Consolas" w:eastAsia="Times New Roman" w:hAnsi="Consolas" w:cs="Consolas"/>
          <w:color w:val="CE9178"/>
          <w:sz w:val="21"/>
          <w:szCs w:val="21"/>
        </w:rPr>
        <w:t>&lt;/li&gt;`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});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body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C0C11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C0C11">
        <w:rPr>
          <w:rFonts w:ascii="Consolas" w:eastAsia="Times New Roman" w:hAnsi="Consolas" w:cs="Consolas"/>
          <w:color w:val="CE9178"/>
          <w:sz w:val="21"/>
          <w:szCs w:val="21"/>
        </w:rPr>
        <w:t>"student"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body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innerHTML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str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},</w:t>
      </w:r>
      <w:r w:rsidRPr="00EC0C11">
        <w:rPr>
          <w:rFonts w:ascii="Consolas" w:eastAsia="Times New Roman" w:hAnsi="Consolas" w:cs="Consolas"/>
          <w:color w:val="B5CEA8"/>
          <w:sz w:val="21"/>
          <w:szCs w:val="21"/>
        </w:rPr>
        <w:t>1000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);  }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newStudent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={</w:t>
      </w:r>
      <w:r w:rsidRPr="00EC0C11">
        <w:rPr>
          <w:rFonts w:ascii="Consolas" w:eastAsia="Times New Roman" w:hAnsi="Consolas" w:cs="Consolas"/>
          <w:color w:val="CE9178"/>
          <w:sz w:val="21"/>
          <w:szCs w:val="21"/>
        </w:rPr>
        <w:t>'name'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EC0C11">
        <w:rPr>
          <w:rFonts w:ascii="Consolas" w:eastAsia="Times New Roman" w:hAnsi="Consolas" w:cs="Consolas"/>
          <w:color w:val="CE9178"/>
          <w:sz w:val="21"/>
          <w:szCs w:val="21"/>
        </w:rPr>
        <w:t>"Heehehe"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EC0C11">
        <w:rPr>
          <w:rFonts w:ascii="Consolas" w:eastAsia="Times New Roman" w:hAnsi="Consolas" w:cs="Consolas"/>
          <w:color w:val="CE9178"/>
          <w:sz w:val="21"/>
          <w:szCs w:val="21"/>
        </w:rPr>
        <w:t>"subject"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EC0C11">
        <w:rPr>
          <w:rFonts w:ascii="Consolas" w:eastAsia="Times New Roman" w:hAnsi="Consolas" w:cs="Consolas"/>
          <w:color w:val="CE9178"/>
          <w:sz w:val="21"/>
          <w:szCs w:val="21"/>
        </w:rPr>
        <w:t>"Rona"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C0C11">
        <w:rPr>
          <w:rFonts w:ascii="Consolas" w:eastAsia="Times New Roman" w:hAnsi="Consolas" w:cs="Consolas"/>
          <w:color w:val="DCDCAA"/>
          <w:sz w:val="21"/>
          <w:szCs w:val="21"/>
        </w:rPr>
        <w:t>enrollStudent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newStudent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EC0C11">
        <w:rPr>
          <w:rFonts w:ascii="Consolas" w:eastAsia="Times New Roman" w:hAnsi="Consolas" w:cs="Consolas"/>
          <w:color w:val="DCDCAA"/>
          <w:sz w:val="21"/>
          <w:szCs w:val="21"/>
        </w:rPr>
        <w:t>getStudent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)  </w:t>
      </w:r>
    </w:p>
    <w:p w:rsidR="00EC0C11" w:rsidRPr="00EC0C11" w:rsidRDefault="00EC0C11" w:rsidP="00EC0C11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C0C11" w:rsidRDefault="00EC0C11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EC0C11" w:rsidRDefault="00EC0C11" w:rsidP="005A4A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Imdex of Callback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C0C11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C0C11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EC0C11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Student List</w:t>
      </w:r>
      <w:r w:rsidRPr="00EC0C11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C0C11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EC0C11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C0C11" w:rsidRPr="00EC0C11" w:rsidRDefault="00EC0C11" w:rsidP="00EC0C1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C0C11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C0C11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C0C11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EC0C1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C0C11">
        <w:rPr>
          <w:rFonts w:ascii="Consolas" w:eastAsia="Times New Roman" w:hAnsi="Consolas" w:cs="Consolas"/>
          <w:color w:val="CE9178"/>
          <w:sz w:val="21"/>
          <w:szCs w:val="21"/>
        </w:rPr>
        <w:t>"student"</w:t>
      </w:r>
      <w:r w:rsidRPr="00EC0C11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C0C11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EC0C11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C0C11" w:rsidRDefault="00EC0C11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EC0C11" w:rsidRDefault="00EC0C11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E07779" w:rsidRDefault="00E07779" w:rsidP="00E07779">
      <w:pPr>
        <w:pStyle w:val="Heading1"/>
      </w:pPr>
      <w:r>
        <w:t xml:space="preserve">Promises Basics, Promise.then() &amp; Promise.catch() </w:t>
      </w:r>
      <w:r w:rsidR="00DB4A35">
        <w:t>: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6A9955"/>
          <w:sz w:val="21"/>
          <w:szCs w:val="21"/>
        </w:rPr>
        <w:t>//promises ka basically use wahan hota h jab hum network ya xhr object se kuch chz mangtry h wahan 2 condicion hoskti h ya toh wo km hojayegaa means resolve hojayegaa ya wo reject hojayegaa means nh hopayegaaa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6A9955"/>
          <w:sz w:val="21"/>
          <w:szCs w:val="21"/>
        </w:rPr>
        <w:t>//promises ka oj=bject create krna parta h </w:t>
      </w:r>
    </w:p>
    <w:p w:rsidR="00DB4A35" w:rsidRPr="00DB4A35" w:rsidRDefault="00DB4A35" w:rsidP="00DB4A35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DB4A35">
        <w:rPr>
          <w:rFonts w:ascii="Consolas" w:eastAsia="Times New Roman" w:hAnsi="Consolas" w:cs="Consolas"/>
          <w:color w:val="51B6C4"/>
          <w:sz w:val="21"/>
          <w:szCs w:val="21"/>
        </w:rPr>
        <w:t>students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= [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    { 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name: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"Harry"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"subject"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"javaScript"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},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{ 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name: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"Rohan Das"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"subject"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"Machine Learning"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},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]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6A9955"/>
          <w:sz w:val="21"/>
          <w:szCs w:val="21"/>
        </w:rPr>
        <w:t>//function enrollStudent(students){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6A9955"/>
          <w:sz w:val="21"/>
          <w:szCs w:val="21"/>
        </w:rPr>
        <w:t>//yahan hum chahtey </w:t>
      </w:r>
      <w:r w:rsidR="00A27047">
        <w:rPr>
          <w:rFonts w:ascii="Consolas" w:eastAsia="Times New Roman" w:hAnsi="Consolas" w:cs="Consolas"/>
          <w:color w:val="6A9955"/>
          <w:sz w:val="21"/>
          <w:szCs w:val="21"/>
        </w:rPr>
        <w:t>h k phle studetn add ho phir get</w:t>
      </w:r>
      <w:r w:rsidRPr="00DB4A35">
        <w:rPr>
          <w:rFonts w:ascii="Consolas" w:eastAsia="Times New Roman" w:hAnsi="Consolas" w:cs="Consolas"/>
          <w:color w:val="6A9955"/>
          <w:sz w:val="21"/>
          <w:szCs w:val="21"/>
        </w:rPr>
        <w:t> ho lkn huumne ise syn banaya hua h toh timing m ageey pechee ka isssue arha h 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6A9955"/>
          <w:sz w:val="21"/>
          <w:szCs w:val="21"/>
        </w:rPr>
        <w:t>// islye we will make one callback function hume enrolledstudent m callback lagadia ta k 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6A9955"/>
          <w:sz w:val="21"/>
          <w:szCs w:val="21"/>
        </w:rPr>
        <w:t>//jse hi wo khtm ho wo dosra function call karde ab yeh syntax h k ap dosre parameter m 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6A9955"/>
          <w:sz w:val="21"/>
          <w:szCs w:val="21"/>
        </w:rPr>
        <w:t>//koi function dede ..humne callback isse rkha h k bd m jab code dkhe toh andaza hojaye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6A9955"/>
          <w:sz w:val="21"/>
          <w:szCs w:val="21"/>
        </w:rPr>
        <w:t>//function call krtey wqt ab callback  ki jaagh koi bhi func desktey h means </w:t>
      </w:r>
    </w:p>
    <w:p w:rsidR="00DB4A35" w:rsidRPr="00DB4A35" w:rsidRDefault="00DB4A35" w:rsidP="00DB4A35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6A9955"/>
          <w:sz w:val="21"/>
          <w:szCs w:val="21"/>
        </w:rPr>
        <w:t>//jo km callback se horha h wohi hum promisses se bhi krsktey h 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enrollStudent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student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</w:t>
      </w:r>
      <w:r w:rsidRPr="00DB4A35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DB4A35">
        <w:rPr>
          <w:rFonts w:ascii="Consolas" w:eastAsia="Times New Roman" w:hAnsi="Consolas" w:cs="Consolas"/>
          <w:color w:val="4EC9B0"/>
          <w:sz w:val="21"/>
          <w:szCs w:val="21"/>
        </w:rPr>
        <w:t>Promise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resolve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reject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error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false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DB4A35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(!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error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setTimeout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() 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DB4A35">
        <w:rPr>
          <w:rFonts w:ascii="Consolas" w:eastAsia="Times New Roman" w:hAnsi="Consolas" w:cs="Consolas"/>
          <w:color w:val="51B6C4"/>
          <w:sz w:val="32"/>
          <w:szCs w:val="32"/>
          <w:vertAlign w:val="subscript"/>
        </w:rPr>
        <w:t>students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push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student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resolve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"Resoleved"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},</w:t>
      </w:r>
      <w:r w:rsidRPr="00DB4A35">
        <w:rPr>
          <w:rFonts w:ascii="Consolas" w:eastAsia="Times New Roman" w:hAnsi="Consolas" w:cs="Consolas"/>
          <w:color w:val="B5CEA8"/>
          <w:sz w:val="21"/>
          <w:szCs w:val="21"/>
        </w:rPr>
        <w:t>3000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}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</w:t>
      </w:r>
      <w:r w:rsidRPr="00DB4A35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reject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}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})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DB4A35" w:rsidRPr="00DB4A35" w:rsidRDefault="00DB4A35" w:rsidP="00DB4A35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br/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getStudent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setTimeout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() 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DB4A35">
        <w:rPr>
          <w:rFonts w:ascii="Consolas" w:eastAsia="Times New Roman" w:hAnsi="Consolas" w:cs="Consolas"/>
          <w:color w:val="51B6C4"/>
          <w:sz w:val="21"/>
          <w:szCs w:val="21"/>
        </w:rPr>
        <w:t>students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forEach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student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+=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`&lt;li&gt;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student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&lt;/li&gt;`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});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body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"student"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body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innerHTML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str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},</w:t>
      </w:r>
      <w:r w:rsidRPr="00DB4A35">
        <w:rPr>
          <w:rFonts w:ascii="Consolas" w:eastAsia="Times New Roman" w:hAnsi="Consolas" w:cs="Consolas"/>
          <w:color w:val="B5CEA8"/>
          <w:sz w:val="21"/>
          <w:szCs w:val="21"/>
        </w:rPr>
        <w:t>1000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);  }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newStudent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={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'name'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"Heehehe"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"subject"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"Rona"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enrollStudent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newStudent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then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getStudent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}).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catch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"Error"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})  </w:t>
      </w:r>
    </w:p>
    <w:p w:rsidR="00DB4A35" w:rsidRPr="00DB4A35" w:rsidRDefault="00DB4A35" w:rsidP="00DB4A35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br/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func1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DB4A35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DB4A35">
        <w:rPr>
          <w:rFonts w:ascii="Consolas" w:eastAsia="Times New Roman" w:hAnsi="Consolas" w:cs="Consolas"/>
          <w:color w:val="4EC9B0"/>
          <w:sz w:val="21"/>
          <w:szCs w:val="21"/>
        </w:rPr>
        <w:t>Promise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resolve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reject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setTimeout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(() 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DB4A35">
        <w:rPr>
          <w:rFonts w:ascii="Consolas" w:eastAsia="Times New Roman" w:hAnsi="Consolas" w:cs="Consolas"/>
          <w:color w:val="51B6C4"/>
          <w:sz w:val="21"/>
          <w:szCs w:val="21"/>
        </w:rPr>
        <w:t>error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false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DB4A35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(!</w:t>
      </w:r>
      <w:r w:rsidRPr="00DB4A35">
        <w:rPr>
          <w:rFonts w:ascii="Consolas" w:eastAsia="Times New Roman" w:hAnsi="Consolas" w:cs="Consolas"/>
          <w:color w:val="51B6C4"/>
          <w:sz w:val="21"/>
          <w:szCs w:val="21"/>
        </w:rPr>
        <w:t>error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"Your promise has been resolved"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resolve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    }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DB4A35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"Your promise has been reject"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reject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'Sorry not full fill'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    }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}, </w:t>
      </w:r>
      <w:r w:rsidRPr="00DB4A35">
        <w:rPr>
          <w:rFonts w:ascii="Consolas" w:eastAsia="Times New Roman" w:hAnsi="Consolas" w:cs="Consolas"/>
          <w:color w:val="B5CEA8"/>
          <w:sz w:val="21"/>
          <w:szCs w:val="21"/>
        </w:rPr>
        <w:t>2000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)}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func1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().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then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"Thanks for resolving"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}).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catch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DB4A35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DB4A3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DB4A35">
        <w:rPr>
          <w:rFonts w:ascii="Consolas" w:eastAsia="Times New Roman" w:hAnsi="Consolas" w:cs="Consolas"/>
          <w:color w:val="CE9178"/>
          <w:sz w:val="21"/>
          <w:szCs w:val="21"/>
        </w:rPr>
        <w:t>"Bad"</w:t>
      </w: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DB4A35">
        <w:rPr>
          <w:rFonts w:ascii="Consolas" w:eastAsia="Times New Roman" w:hAnsi="Consolas" w:cs="Consolas"/>
          <w:color w:val="D4D4D4"/>
          <w:sz w:val="21"/>
          <w:szCs w:val="21"/>
        </w:rPr>
        <w:t>    })</w:t>
      </w:r>
    </w:p>
    <w:p w:rsidR="00DB4A35" w:rsidRPr="00DB4A35" w:rsidRDefault="00DB4A35" w:rsidP="00DB4A3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DB4A35" w:rsidRDefault="00DB4A35" w:rsidP="00E07779">
      <w:pPr>
        <w:pStyle w:val="Heading1"/>
      </w:pPr>
    </w:p>
    <w:p w:rsidR="005A03E8" w:rsidRDefault="005A03E8" w:rsidP="005A03E8">
      <w:pPr>
        <w:pStyle w:val="Heading1"/>
      </w:pPr>
      <w:r>
        <w:lastRenderedPageBreak/>
        <w:t xml:space="preserve">Arrow functions in Javascript </w:t>
      </w:r>
    </w:p>
    <w:p w:rsidR="0052079B" w:rsidRPr="0052079B" w:rsidRDefault="0052079B" w:rsidP="0052079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2079B">
        <w:rPr>
          <w:rFonts w:ascii="Consolas" w:eastAsia="Times New Roman" w:hAnsi="Consolas" w:cs="Consolas"/>
          <w:color w:val="6A9955"/>
          <w:sz w:val="21"/>
          <w:szCs w:val="21"/>
        </w:rPr>
        <w:t>//we have three ways of defining function</w:t>
      </w:r>
    </w:p>
    <w:p w:rsidR="0052079B" w:rsidRPr="0052079B" w:rsidRDefault="0052079B" w:rsidP="0052079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2079B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52079B">
        <w:rPr>
          <w:rFonts w:ascii="Consolas" w:eastAsia="Times New Roman" w:hAnsi="Consolas" w:cs="Consolas"/>
          <w:color w:val="DCDCAA"/>
          <w:sz w:val="21"/>
          <w:szCs w:val="21"/>
        </w:rPr>
        <w:t>harry1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52079B" w:rsidRPr="0052079B" w:rsidRDefault="0052079B" w:rsidP="0052079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52079B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2079B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2079B">
        <w:rPr>
          <w:rFonts w:ascii="Consolas" w:eastAsia="Times New Roman" w:hAnsi="Consolas" w:cs="Consolas"/>
          <w:color w:val="CE9178"/>
          <w:sz w:val="21"/>
          <w:szCs w:val="21"/>
        </w:rPr>
        <w:t>"Method 1 of defining Function"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)}</w:t>
      </w:r>
    </w:p>
    <w:p w:rsidR="0052079B" w:rsidRPr="0052079B" w:rsidRDefault="0052079B" w:rsidP="0052079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2079B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52079B">
        <w:rPr>
          <w:rFonts w:ascii="Consolas" w:eastAsia="Times New Roman" w:hAnsi="Consolas" w:cs="Consolas"/>
          <w:color w:val="DCDCAA"/>
          <w:sz w:val="21"/>
          <w:szCs w:val="21"/>
        </w:rPr>
        <w:t>harry2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52079B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52079B" w:rsidRPr="0052079B" w:rsidRDefault="0052079B" w:rsidP="0052079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52079B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2079B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2079B">
        <w:rPr>
          <w:rFonts w:ascii="Consolas" w:eastAsia="Times New Roman" w:hAnsi="Consolas" w:cs="Consolas"/>
          <w:color w:val="CE9178"/>
          <w:sz w:val="21"/>
          <w:szCs w:val="21"/>
        </w:rPr>
        <w:t>"Method 2 of defining Function"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)}</w:t>
      </w:r>
    </w:p>
    <w:p w:rsidR="0052079B" w:rsidRPr="0052079B" w:rsidRDefault="0052079B" w:rsidP="0052079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2079B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52079B">
        <w:rPr>
          <w:rFonts w:ascii="Consolas" w:eastAsia="Times New Roman" w:hAnsi="Consolas" w:cs="Consolas"/>
          <w:color w:val="DCDCAA"/>
          <w:sz w:val="21"/>
          <w:szCs w:val="21"/>
        </w:rPr>
        <w:t>harry3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=()</w:t>
      </w:r>
      <w:r w:rsidRPr="0052079B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{</w:t>
      </w:r>
      <w:r w:rsidRPr="0052079B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2079B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2079B">
        <w:rPr>
          <w:rFonts w:ascii="Consolas" w:eastAsia="Times New Roman" w:hAnsi="Consolas" w:cs="Consolas"/>
          <w:color w:val="CE9178"/>
          <w:sz w:val="21"/>
          <w:szCs w:val="21"/>
        </w:rPr>
        <w:t>"Method 3 of defining Function"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)}</w:t>
      </w:r>
    </w:p>
    <w:p w:rsidR="0052079B" w:rsidRPr="0052079B" w:rsidRDefault="0052079B" w:rsidP="0052079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2079B">
        <w:rPr>
          <w:rFonts w:ascii="Consolas" w:eastAsia="Times New Roman" w:hAnsi="Consolas" w:cs="Consolas"/>
          <w:color w:val="DCDCAA"/>
          <w:sz w:val="21"/>
          <w:szCs w:val="21"/>
        </w:rPr>
        <w:t>harry1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52079B" w:rsidRPr="0052079B" w:rsidRDefault="0052079B" w:rsidP="0052079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2079B">
        <w:rPr>
          <w:rFonts w:ascii="Consolas" w:eastAsia="Times New Roman" w:hAnsi="Consolas" w:cs="Consolas"/>
          <w:color w:val="DCDCAA"/>
          <w:sz w:val="21"/>
          <w:szCs w:val="21"/>
        </w:rPr>
        <w:t>harry2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52079B" w:rsidRPr="0052079B" w:rsidRDefault="0052079B" w:rsidP="0052079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2079B">
        <w:rPr>
          <w:rFonts w:ascii="Consolas" w:eastAsia="Times New Roman" w:hAnsi="Consolas" w:cs="Consolas"/>
          <w:color w:val="DCDCAA"/>
          <w:sz w:val="21"/>
          <w:szCs w:val="21"/>
        </w:rPr>
        <w:t>harry3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52079B" w:rsidRPr="0052079B" w:rsidRDefault="0052079B" w:rsidP="0052079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2079B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52079B">
        <w:rPr>
          <w:rFonts w:ascii="Consolas" w:eastAsia="Times New Roman" w:hAnsi="Consolas" w:cs="Consolas"/>
          <w:color w:val="DCDCAA"/>
          <w:sz w:val="21"/>
          <w:szCs w:val="21"/>
        </w:rPr>
        <w:t>greet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= ()</w:t>
      </w:r>
      <w:r w:rsidRPr="0052079B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52079B">
        <w:rPr>
          <w:rFonts w:ascii="Consolas" w:eastAsia="Times New Roman" w:hAnsi="Consolas" w:cs="Consolas"/>
          <w:color w:val="CE9178"/>
          <w:sz w:val="21"/>
          <w:szCs w:val="21"/>
        </w:rPr>
        <w:t>"Good Morning"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52079B" w:rsidRPr="0052079B" w:rsidRDefault="0052079B" w:rsidP="0052079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2079B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2079B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2079B">
        <w:rPr>
          <w:rFonts w:ascii="Consolas" w:eastAsia="Times New Roman" w:hAnsi="Consolas" w:cs="Consolas"/>
          <w:color w:val="DCDCAA"/>
          <w:sz w:val="21"/>
          <w:szCs w:val="21"/>
        </w:rPr>
        <w:t>greet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())</w:t>
      </w:r>
    </w:p>
    <w:p w:rsidR="0052079B" w:rsidRPr="0052079B" w:rsidRDefault="0052079B" w:rsidP="0052079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2079B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52079B">
        <w:rPr>
          <w:rFonts w:ascii="Consolas" w:eastAsia="Times New Roman" w:hAnsi="Consolas" w:cs="Consolas"/>
          <w:color w:val="DCDCAA"/>
          <w:sz w:val="21"/>
          <w:szCs w:val="21"/>
        </w:rPr>
        <w:t>greet1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 = (</w:t>
      </w:r>
      <w:r w:rsidRPr="0052079B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52079B">
        <w:rPr>
          <w:rFonts w:ascii="Consolas" w:eastAsia="Times New Roman" w:hAnsi="Consolas" w:cs="Consolas"/>
          <w:color w:val="9CDCFE"/>
          <w:sz w:val="21"/>
          <w:szCs w:val="21"/>
        </w:rPr>
        <w:t>ending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)</w:t>
      </w:r>
      <w:r w:rsidRPr="0052079B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52079B">
        <w:rPr>
          <w:rFonts w:ascii="Consolas" w:eastAsia="Times New Roman" w:hAnsi="Consolas" w:cs="Consolas"/>
          <w:color w:val="CE9178"/>
          <w:sz w:val="21"/>
          <w:szCs w:val="21"/>
        </w:rPr>
        <w:t>"Hello"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 + </w:t>
      </w:r>
      <w:r w:rsidRPr="0052079B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 + </w:t>
      </w:r>
      <w:r w:rsidRPr="0052079B">
        <w:rPr>
          <w:rFonts w:ascii="Consolas" w:eastAsia="Times New Roman" w:hAnsi="Consolas" w:cs="Consolas"/>
          <w:color w:val="CE9178"/>
          <w:sz w:val="21"/>
          <w:szCs w:val="21"/>
        </w:rPr>
        <w:t>"Good Morning"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 +</w:t>
      </w:r>
      <w:r w:rsidRPr="0052079B">
        <w:rPr>
          <w:rFonts w:ascii="Consolas" w:eastAsia="Times New Roman" w:hAnsi="Consolas" w:cs="Consolas"/>
          <w:color w:val="9CDCFE"/>
          <w:sz w:val="21"/>
          <w:szCs w:val="21"/>
        </w:rPr>
        <w:t>ending</w:t>
      </w:r>
    </w:p>
    <w:p w:rsidR="0052079B" w:rsidRPr="0052079B" w:rsidRDefault="0052079B" w:rsidP="0052079B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2079B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2079B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2079B">
        <w:rPr>
          <w:rFonts w:ascii="Consolas" w:eastAsia="Times New Roman" w:hAnsi="Consolas" w:cs="Consolas"/>
          <w:color w:val="DCDCAA"/>
          <w:sz w:val="21"/>
          <w:szCs w:val="21"/>
        </w:rPr>
        <w:t>greet1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2079B">
        <w:rPr>
          <w:rFonts w:ascii="Consolas" w:eastAsia="Times New Roman" w:hAnsi="Consolas" w:cs="Consolas"/>
          <w:color w:val="CE9178"/>
          <w:sz w:val="21"/>
          <w:szCs w:val="21"/>
        </w:rPr>
        <w:t>"Marium"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52079B">
        <w:rPr>
          <w:rFonts w:ascii="Consolas" w:eastAsia="Times New Roman" w:hAnsi="Consolas" w:cs="Consolas"/>
          <w:color w:val="CE9178"/>
          <w:sz w:val="21"/>
          <w:szCs w:val="21"/>
        </w:rPr>
        <w:t>"Now okay bye"</w:t>
      </w:r>
      <w:r w:rsidRPr="0052079B">
        <w:rPr>
          <w:rFonts w:ascii="Consolas" w:eastAsia="Times New Roman" w:hAnsi="Consolas" w:cs="Consolas"/>
          <w:color w:val="D4D4D4"/>
          <w:sz w:val="21"/>
          <w:szCs w:val="21"/>
        </w:rPr>
        <w:t>))</w:t>
      </w:r>
    </w:p>
    <w:p w:rsidR="005A03E8" w:rsidRDefault="005A03E8" w:rsidP="00E07779">
      <w:pPr>
        <w:pStyle w:val="Heading1"/>
      </w:pPr>
    </w:p>
    <w:p w:rsidR="003F6159" w:rsidRDefault="003F6159" w:rsidP="00E07779">
      <w:pPr>
        <w:pStyle w:val="Heading1"/>
      </w:pPr>
    </w:p>
    <w:p w:rsidR="003F6159" w:rsidRDefault="003F6159" w:rsidP="00E07779">
      <w:pPr>
        <w:pStyle w:val="Heading1"/>
      </w:pPr>
      <w:r>
        <w:t xml:space="preserve">Fetch api </w:t>
      </w:r>
    </w:p>
    <w:p w:rsidR="003F6159" w:rsidRPr="003F6159" w:rsidRDefault="003F6159" w:rsidP="003F615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F615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F615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F6159">
        <w:rPr>
          <w:rFonts w:ascii="Consolas" w:eastAsia="Times New Roman" w:hAnsi="Consolas" w:cs="Consolas"/>
          <w:color w:val="CE9178"/>
          <w:sz w:val="21"/>
          <w:szCs w:val="21"/>
        </w:rPr>
        <w:t>"Fetch API"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F6159" w:rsidRPr="003F6159" w:rsidRDefault="003F6159" w:rsidP="003F615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F615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F6159">
        <w:rPr>
          <w:rFonts w:ascii="Consolas" w:eastAsia="Times New Roman" w:hAnsi="Consolas" w:cs="Consolas"/>
          <w:color w:val="9CDCFE"/>
          <w:sz w:val="21"/>
          <w:szCs w:val="21"/>
        </w:rPr>
        <w:t>myBtn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F6159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F6159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F6159">
        <w:rPr>
          <w:rFonts w:ascii="Consolas" w:eastAsia="Times New Roman" w:hAnsi="Consolas" w:cs="Consolas"/>
          <w:color w:val="CE9178"/>
          <w:sz w:val="21"/>
          <w:szCs w:val="21"/>
        </w:rPr>
        <w:t>"myBtn"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F6159" w:rsidRPr="003F6159" w:rsidRDefault="003F6159" w:rsidP="003F615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F615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F6159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F6159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F6159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F6159">
        <w:rPr>
          <w:rFonts w:ascii="Consolas" w:eastAsia="Times New Roman" w:hAnsi="Consolas" w:cs="Consolas"/>
          <w:color w:val="CE9178"/>
          <w:sz w:val="21"/>
          <w:szCs w:val="21"/>
        </w:rPr>
        <w:t>"content"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F6159" w:rsidRPr="003F6159" w:rsidRDefault="003F6159" w:rsidP="003F615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F6159" w:rsidRPr="003F6159" w:rsidRDefault="003F6159" w:rsidP="003F615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F6159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F6159">
        <w:rPr>
          <w:rFonts w:ascii="Consolas" w:eastAsia="Times New Roman" w:hAnsi="Consolas" w:cs="Consolas"/>
          <w:color w:val="DCDCAA"/>
          <w:sz w:val="21"/>
          <w:szCs w:val="21"/>
        </w:rPr>
        <w:t>getData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3F6159" w:rsidRPr="003F6159" w:rsidRDefault="003F6159" w:rsidP="003F615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F6159">
        <w:rPr>
          <w:rFonts w:ascii="Consolas" w:eastAsia="Times New Roman" w:hAnsi="Consolas" w:cs="Consolas"/>
          <w:color w:val="9CDCFE"/>
          <w:sz w:val="21"/>
          <w:szCs w:val="21"/>
        </w:rPr>
        <w:t>url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F6159">
        <w:rPr>
          <w:rFonts w:ascii="Consolas" w:eastAsia="Times New Roman" w:hAnsi="Consolas" w:cs="Consolas"/>
          <w:color w:val="CE9178"/>
          <w:sz w:val="21"/>
          <w:szCs w:val="21"/>
        </w:rPr>
        <w:t>"harry.txt"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F6159" w:rsidRPr="003F6159" w:rsidRDefault="003F6159" w:rsidP="003F615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F6159">
        <w:rPr>
          <w:rFonts w:ascii="Consolas" w:eastAsia="Times New Roman" w:hAnsi="Consolas" w:cs="Consolas"/>
          <w:color w:val="DCDCAA"/>
          <w:sz w:val="21"/>
          <w:szCs w:val="21"/>
        </w:rPr>
        <w:t>fetch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F6159">
        <w:rPr>
          <w:rFonts w:ascii="Consolas" w:eastAsia="Times New Roman" w:hAnsi="Consolas" w:cs="Consolas"/>
          <w:color w:val="CE9178"/>
          <w:sz w:val="21"/>
          <w:szCs w:val="21"/>
        </w:rPr>
        <w:t>'harry.txt'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r w:rsidRPr="003F6159">
        <w:rPr>
          <w:rFonts w:ascii="Consolas" w:eastAsia="Times New Roman" w:hAnsi="Consolas" w:cs="Consolas"/>
          <w:color w:val="DCDCAA"/>
          <w:sz w:val="21"/>
          <w:szCs w:val="21"/>
        </w:rPr>
        <w:t>then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((</w:t>
      </w:r>
      <w:r w:rsidRPr="003F6159">
        <w:rPr>
          <w:rFonts w:ascii="Consolas" w:eastAsia="Times New Roman" w:hAnsi="Consolas" w:cs="Consolas"/>
          <w:color w:val="9CDCFE"/>
          <w:sz w:val="21"/>
          <w:szCs w:val="21"/>
        </w:rPr>
        <w:t>response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)</w:t>
      </w:r>
      <w:r w:rsidRPr="003F6159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3F6159" w:rsidRPr="003F6159" w:rsidRDefault="003F6159" w:rsidP="003F615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F6159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F6159">
        <w:rPr>
          <w:rFonts w:ascii="Consolas" w:eastAsia="Times New Roman" w:hAnsi="Consolas" w:cs="Consolas"/>
          <w:color w:val="9CDCFE"/>
          <w:sz w:val="21"/>
          <w:szCs w:val="21"/>
        </w:rPr>
        <w:t>response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F6159">
        <w:rPr>
          <w:rFonts w:ascii="Consolas" w:eastAsia="Times New Roman" w:hAnsi="Consolas" w:cs="Consolas"/>
          <w:color w:val="DCDCAA"/>
          <w:sz w:val="21"/>
          <w:szCs w:val="21"/>
        </w:rPr>
        <w:t>text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F6159" w:rsidRPr="003F6159" w:rsidRDefault="003F6159" w:rsidP="003F615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    }).</w:t>
      </w:r>
      <w:r w:rsidRPr="003F6159">
        <w:rPr>
          <w:rFonts w:ascii="Consolas" w:eastAsia="Times New Roman" w:hAnsi="Consolas" w:cs="Consolas"/>
          <w:color w:val="DCDCAA"/>
          <w:sz w:val="21"/>
          <w:szCs w:val="21"/>
        </w:rPr>
        <w:t>then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((</w:t>
      </w:r>
      <w:r w:rsidRPr="003F6159">
        <w:rPr>
          <w:rFonts w:ascii="Consolas" w:eastAsia="Times New Roman" w:hAnsi="Consolas" w:cs="Consolas"/>
          <w:color w:val="DCDCAA"/>
          <w:sz w:val="21"/>
          <w:szCs w:val="21"/>
        </w:rPr>
        <w:t>data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)</w:t>
      </w:r>
      <w:r w:rsidRPr="003F6159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3F6159" w:rsidRPr="003F6159" w:rsidRDefault="003F6159" w:rsidP="003F615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F615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F615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F6159">
        <w:rPr>
          <w:rFonts w:ascii="Consolas" w:eastAsia="Times New Roman" w:hAnsi="Consolas" w:cs="Consolas"/>
          <w:color w:val="DCDCAA"/>
          <w:sz w:val="21"/>
          <w:szCs w:val="21"/>
        </w:rPr>
        <w:t>data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F6159" w:rsidRPr="003F6159" w:rsidRDefault="003F6159" w:rsidP="003F615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3F6159" w:rsidRPr="003F6159" w:rsidRDefault="003F6159" w:rsidP="003F615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    )</w:t>
      </w:r>
    </w:p>
    <w:p w:rsidR="003F6159" w:rsidRPr="003F6159" w:rsidRDefault="003F6159" w:rsidP="003F615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3F6159" w:rsidRPr="003F6159" w:rsidRDefault="003F6159" w:rsidP="003F615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F6159" w:rsidRPr="003F6159" w:rsidRDefault="003F6159" w:rsidP="003F615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F6159">
        <w:rPr>
          <w:rFonts w:ascii="Consolas" w:eastAsia="Times New Roman" w:hAnsi="Consolas" w:cs="Consolas"/>
          <w:color w:val="DCDCAA"/>
          <w:sz w:val="21"/>
          <w:szCs w:val="21"/>
        </w:rPr>
        <w:t>getData</w:t>
      </w:r>
      <w:r w:rsidRPr="003F6159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BC1385" w:rsidRDefault="00BC1385" w:rsidP="005A4AD7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</w:p>
    <w:p w:rsidR="00BC1385" w:rsidRPr="00BC1385" w:rsidRDefault="00BC1385" w:rsidP="005A4AD7">
      <w:pPr>
        <w:rPr>
          <w:rFonts w:ascii="Times New Roman" w:hAnsi="Times New Roman" w:cs="Times New Roman"/>
          <w:b/>
          <w:sz w:val="40"/>
          <w:szCs w:val="40"/>
        </w:rPr>
      </w:pPr>
      <w:r w:rsidRPr="00BC1385">
        <w:rPr>
          <w:rFonts w:ascii="Times New Roman" w:hAnsi="Times New Roman" w:cs="Times New Roman"/>
          <w:b/>
          <w:sz w:val="40"/>
          <w:szCs w:val="40"/>
        </w:rPr>
        <w:t>AJAX</w:t>
      </w:r>
    </w:p>
    <w:p w:rsidR="00E07779" w:rsidRDefault="00BC1385" w:rsidP="005A4A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JS: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fetchBtn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'fetchBtn'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fetchBtn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addEventListener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'click'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buttonClickHandler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/*function buttonClickHandler(){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console.log("Clickedc")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//Instaite and xhr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//ise yad nh krna ise documentation se dkh khe k krle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const xhr=new XMLHttpRequest();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//open the object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//open txt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xhr.open('GET','https://jsonplaceholder.typicode.com/todos/1',true);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//The XMLHttpRequest.readyState property returns the state an XMLHttpRequest client is in. 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//progress wagera spinner laagne k lye km ayegaa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xhr.onprogress=function(){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    console.log("On Progress");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}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xhr.onload=function(){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    if(this.status==200){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    console.log(this.responseText)}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    else{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        console.log("Sone Error Ocuur")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    }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}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//send bhi krna h 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xhr.send();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//yeh we are done phle derha h qk humne apne code ko xhr ko block nh kia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    console.log("We are done")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}*/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buttonClickHandler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() {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"Clickedc"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//Instaite and xhr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//ise yad nh krna ise documentation se dkh khe k krle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C1385">
        <w:rPr>
          <w:rFonts w:ascii="Consolas" w:eastAsia="Times New Roman" w:hAnsi="Consolas" w:cs="Consolas"/>
          <w:color w:val="51B6C4"/>
          <w:sz w:val="21"/>
          <w:szCs w:val="21"/>
        </w:rPr>
        <w:t>xhr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C1385">
        <w:rPr>
          <w:rFonts w:ascii="Consolas" w:eastAsia="Times New Roman" w:hAnsi="Consolas" w:cs="Consolas"/>
          <w:color w:val="4EC9B0"/>
          <w:sz w:val="21"/>
          <w:szCs w:val="21"/>
        </w:rPr>
        <w:t>XMLHttpRequest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//open the object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//open txt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51B6C4"/>
          <w:sz w:val="21"/>
          <w:szCs w:val="21"/>
        </w:rPr>
        <w:t>xhr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open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'POST'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'http://dummy.restapiexample.com/api/v1/create'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true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51B6C4"/>
          <w:sz w:val="21"/>
          <w:szCs w:val="21"/>
        </w:rPr>
        <w:t>xhr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getResponseHeader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'Content-type'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'application/x-www-form-urlencoded'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//The XMLHttpRequest.readyState property returns the state an XMLHttpRequest client is in. 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//progress wagera spinner laagne k lye km ayegaa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    </w:t>
      </w: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//post m data bhi bhjna h 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51B6C4"/>
          <w:sz w:val="21"/>
          <w:szCs w:val="21"/>
        </w:rPr>
        <w:t>xhr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onprogress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() {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"On Progress"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51B6C4"/>
          <w:sz w:val="21"/>
          <w:szCs w:val="21"/>
        </w:rPr>
        <w:t>xhr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onload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() {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BC1385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(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51B6C4"/>
          <w:sz w:val="21"/>
          <w:szCs w:val="21"/>
        </w:rPr>
        <w:t>status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== </w:t>
      </w:r>
      <w:r w:rsidRPr="00BC1385">
        <w:rPr>
          <w:rFonts w:ascii="Consolas" w:eastAsia="Times New Roman" w:hAnsi="Consolas" w:cs="Consolas"/>
          <w:color w:val="B5CEA8"/>
          <w:sz w:val="21"/>
          <w:szCs w:val="21"/>
        </w:rPr>
        <w:t>200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 {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51B6C4"/>
          <w:sz w:val="21"/>
          <w:szCs w:val="21"/>
        </w:rPr>
        <w:t>responseText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 }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BC1385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{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"Sone Error Ocuur"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 }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//send bhi krna h 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params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= { 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"name"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"test"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"salary"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"123"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"age"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"23"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}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51B6C4"/>
          <w:sz w:val="21"/>
          <w:szCs w:val="21"/>
        </w:rPr>
        <w:t>xhr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send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params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//yeh we are done phle derha h qk humne apne code ko xhr ko block nh kia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"We are done"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6A9955"/>
          <w:sz w:val="21"/>
          <w:szCs w:val="21"/>
        </w:rPr>
        <w:t>//we can also do post werequest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popBtn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"popBtn"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popBtn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addEventListener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"click"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popHandler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popHandler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() {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"you clicked on populate"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xhr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C1385">
        <w:rPr>
          <w:rFonts w:ascii="Consolas" w:eastAsia="Times New Roman" w:hAnsi="Consolas" w:cs="Consolas"/>
          <w:color w:val="4EC9B0"/>
          <w:sz w:val="21"/>
          <w:szCs w:val="21"/>
        </w:rPr>
        <w:t>XMLHttpRequest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xhr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open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'GET'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'http://dummy.restapiexample.com/api/v1/employees'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true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xhr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onload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() {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BC1385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(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51B6C4"/>
          <w:sz w:val="21"/>
          <w:szCs w:val="21"/>
        </w:rPr>
        <w:t>status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=== </w:t>
      </w:r>
      <w:r w:rsidRPr="00BC1385">
        <w:rPr>
          <w:rFonts w:ascii="Consolas" w:eastAsia="Times New Roman" w:hAnsi="Consolas" w:cs="Consolas"/>
          <w:color w:val="B5CEA8"/>
          <w:sz w:val="21"/>
          <w:szCs w:val="21"/>
        </w:rPr>
        <w:t>200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 {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obj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JSON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parse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51B6C4"/>
          <w:sz w:val="21"/>
          <w:szCs w:val="21"/>
        </w:rPr>
        <w:t>responseText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obj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list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'list'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BC1385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(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key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in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obj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 {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+= 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`&lt;li&gt;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obj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key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].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employee_name</w:t>
      </w:r>
      <w:r w:rsidRPr="00BC1385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 &lt;/li&gt;`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        }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list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innerHTML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    }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BC1385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C1385">
        <w:rPr>
          <w:rFonts w:ascii="Consolas" w:eastAsia="Times New Roman" w:hAnsi="Consolas" w:cs="Consolas"/>
          <w:color w:val="CE9178"/>
          <w:sz w:val="21"/>
          <w:szCs w:val="21"/>
        </w:rPr>
        <w:t>"Some error occured"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    }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BC1385" w:rsidRPr="00BC1385" w:rsidRDefault="00BC1385" w:rsidP="00BC1385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C1385">
        <w:rPr>
          <w:rFonts w:ascii="Consolas" w:eastAsia="Times New Roman" w:hAnsi="Consolas" w:cs="Consolas"/>
          <w:color w:val="9CDCFE"/>
          <w:sz w:val="21"/>
          <w:szCs w:val="21"/>
        </w:rPr>
        <w:t>xhr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C1385">
        <w:rPr>
          <w:rFonts w:ascii="Consolas" w:eastAsia="Times New Roman" w:hAnsi="Consolas" w:cs="Consolas"/>
          <w:color w:val="DCDCAA"/>
          <w:sz w:val="21"/>
          <w:szCs w:val="21"/>
        </w:rPr>
        <w:t>send</w:t>
      </w: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C1385" w:rsidRPr="00BC1385" w:rsidRDefault="00BC1385" w:rsidP="00BC138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C1385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BC1385" w:rsidRPr="00BC1385" w:rsidRDefault="00BC1385" w:rsidP="00BC1385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C1385" w:rsidRDefault="00BC1385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BC1385" w:rsidRDefault="00BC1385" w:rsidP="005A4A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Index:</w:t>
      </w:r>
    </w:p>
    <w:p w:rsidR="00156851" w:rsidRPr="00156851" w:rsidRDefault="00156851" w:rsidP="0015685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156851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Ajax tutorial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156851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56851" w:rsidRPr="00156851" w:rsidRDefault="00156851" w:rsidP="0015685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156851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56851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56851">
        <w:rPr>
          <w:rFonts w:ascii="Consolas" w:eastAsia="Times New Roman" w:hAnsi="Consolas" w:cs="Consolas"/>
          <w:color w:val="CE9178"/>
          <w:sz w:val="21"/>
          <w:szCs w:val="21"/>
        </w:rPr>
        <w:t>"button"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56851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56851">
        <w:rPr>
          <w:rFonts w:ascii="Consolas" w:eastAsia="Times New Roman" w:hAnsi="Consolas" w:cs="Consolas"/>
          <w:color w:val="CE9178"/>
          <w:sz w:val="21"/>
          <w:szCs w:val="21"/>
        </w:rPr>
        <w:t>"fetchBtn"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56851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56851">
        <w:rPr>
          <w:rFonts w:ascii="Consolas" w:eastAsia="Times New Roman" w:hAnsi="Consolas" w:cs="Consolas"/>
          <w:color w:val="CE9178"/>
          <w:sz w:val="21"/>
          <w:szCs w:val="21"/>
        </w:rPr>
        <w:t>"btn btn-primary"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Fetch Data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156851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56851" w:rsidRPr="00156851" w:rsidRDefault="00156851" w:rsidP="0015685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156851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56851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56851">
        <w:rPr>
          <w:rFonts w:ascii="Consolas" w:eastAsia="Times New Roman" w:hAnsi="Consolas" w:cs="Consolas"/>
          <w:color w:val="CE9178"/>
          <w:sz w:val="21"/>
          <w:szCs w:val="21"/>
        </w:rPr>
        <w:t>"button"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56851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56851">
        <w:rPr>
          <w:rFonts w:ascii="Consolas" w:eastAsia="Times New Roman" w:hAnsi="Consolas" w:cs="Consolas"/>
          <w:color w:val="CE9178"/>
          <w:sz w:val="21"/>
          <w:szCs w:val="21"/>
        </w:rPr>
        <w:t>"popBtn"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56851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56851">
        <w:rPr>
          <w:rFonts w:ascii="Consolas" w:eastAsia="Times New Roman" w:hAnsi="Consolas" w:cs="Consolas"/>
          <w:color w:val="CE9178"/>
          <w:sz w:val="21"/>
          <w:szCs w:val="21"/>
        </w:rPr>
        <w:t>"btn btn-secondary"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Populate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156851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56851" w:rsidRPr="00156851" w:rsidRDefault="00156851" w:rsidP="0015685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156851" w:rsidRPr="00156851" w:rsidRDefault="00156851" w:rsidP="0015685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156851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56851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56851">
        <w:rPr>
          <w:rFonts w:ascii="Consolas" w:eastAsia="Times New Roman" w:hAnsi="Consolas" w:cs="Consolas"/>
          <w:color w:val="CE9178"/>
          <w:sz w:val="21"/>
          <w:szCs w:val="21"/>
        </w:rPr>
        <w:t>"container"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56851" w:rsidRPr="00156851" w:rsidRDefault="00156851" w:rsidP="0015685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156851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Employee list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156851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56851" w:rsidRPr="00156851" w:rsidRDefault="00156851" w:rsidP="0015685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156851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56851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56851">
        <w:rPr>
          <w:rFonts w:ascii="Consolas" w:eastAsia="Times New Roman" w:hAnsi="Consolas" w:cs="Consolas"/>
          <w:color w:val="CE9178"/>
          <w:sz w:val="21"/>
          <w:szCs w:val="21"/>
        </w:rPr>
        <w:t>"list"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56851" w:rsidRPr="00156851" w:rsidRDefault="00156851" w:rsidP="0015685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156851" w:rsidRPr="00156851" w:rsidRDefault="00156851" w:rsidP="0015685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156851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56851" w:rsidRPr="00156851" w:rsidRDefault="00156851" w:rsidP="0015685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5685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156851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156851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BC1385" w:rsidRDefault="00BC1385" w:rsidP="005A4AD7">
      <w:pPr>
        <w:rPr>
          <w:rFonts w:ascii="Times New Roman" w:hAnsi="Times New Roman" w:cs="Times New Roman"/>
          <w:b/>
          <w:sz w:val="24"/>
          <w:szCs w:val="24"/>
        </w:rPr>
      </w:pPr>
    </w:p>
    <w:p w:rsidR="00156851" w:rsidRPr="003E2A78" w:rsidRDefault="00156851" w:rsidP="005A4AD7">
      <w:pPr>
        <w:rPr>
          <w:rFonts w:ascii="Times New Roman" w:hAnsi="Times New Roman" w:cs="Times New Roman"/>
          <w:b/>
          <w:sz w:val="48"/>
          <w:szCs w:val="48"/>
        </w:rPr>
      </w:pPr>
    </w:p>
    <w:p w:rsidR="003E2A78" w:rsidRDefault="003E2A78" w:rsidP="005A4AD7">
      <w:pPr>
        <w:rPr>
          <w:rFonts w:ascii="Times New Roman" w:hAnsi="Times New Roman" w:cs="Times New Roman"/>
          <w:b/>
          <w:sz w:val="48"/>
          <w:szCs w:val="48"/>
        </w:rPr>
      </w:pPr>
      <w:r w:rsidRPr="003E2A78">
        <w:rPr>
          <w:rFonts w:ascii="Times New Roman" w:hAnsi="Times New Roman" w:cs="Times New Roman"/>
          <w:b/>
          <w:sz w:val="48"/>
          <w:szCs w:val="48"/>
        </w:rPr>
        <w:t>Fetch API: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6A9955"/>
          <w:sz w:val="21"/>
          <w:szCs w:val="21"/>
        </w:rPr>
        <w:t>//fetch api is a new and modern standard we will kostily use fetch API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myBtn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E2A78">
        <w:rPr>
          <w:rFonts w:ascii="Consolas" w:eastAsia="Times New Roman" w:hAnsi="Consolas" w:cs="Consolas"/>
          <w:color w:val="CE9178"/>
          <w:sz w:val="21"/>
          <w:szCs w:val="21"/>
        </w:rPr>
        <w:t>"myBtn"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E2A78">
        <w:rPr>
          <w:rFonts w:ascii="Consolas" w:eastAsia="Times New Roman" w:hAnsi="Consolas" w:cs="Consolas"/>
          <w:color w:val="CE9178"/>
          <w:sz w:val="21"/>
          <w:szCs w:val="21"/>
        </w:rPr>
        <w:t>"content"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6A9955"/>
          <w:sz w:val="21"/>
          <w:szCs w:val="21"/>
        </w:rPr>
        <w:t>//fetch return a promise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6A9955"/>
          <w:sz w:val="21"/>
          <w:szCs w:val="21"/>
        </w:rPr>
        <w:t>//fetch m hamesha 2 then lagtey h 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getData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E2A78">
        <w:rPr>
          <w:rFonts w:ascii="Consolas" w:eastAsia="Times New Roman" w:hAnsi="Consolas" w:cs="Consolas"/>
          <w:color w:val="CE9178"/>
          <w:sz w:val="21"/>
          <w:szCs w:val="21"/>
        </w:rPr>
        <w:t>"Starting"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url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E2A78">
        <w:rPr>
          <w:rFonts w:ascii="Consolas" w:eastAsia="Times New Roman" w:hAnsi="Consolas" w:cs="Consolas"/>
          <w:color w:val="CE9178"/>
          <w:sz w:val="21"/>
          <w:szCs w:val="21"/>
        </w:rPr>
        <w:t>"https://api.github.com/users"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fetch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url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then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((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response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)</w:t>
      </w:r>
      <w:r w:rsidRPr="003E2A78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E2A78">
        <w:rPr>
          <w:rFonts w:ascii="Consolas" w:eastAsia="Times New Roman" w:hAnsi="Consolas" w:cs="Consolas"/>
          <w:color w:val="CE9178"/>
          <w:sz w:val="21"/>
          <w:szCs w:val="21"/>
        </w:rPr>
        <w:t>"Inside 1st then"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E2A78">
        <w:rPr>
          <w:rFonts w:ascii="Consolas" w:eastAsia="Times New Roman" w:hAnsi="Consolas" w:cs="Consolas"/>
          <w:color w:val="6A9955"/>
          <w:sz w:val="21"/>
          <w:szCs w:val="21"/>
        </w:rPr>
        <w:t>//repsonse.text se hume text return hoga wrna agar hum json lkhdety toh hume json m milega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E2A78">
        <w:rPr>
          <w:rFonts w:ascii="Consolas" w:eastAsia="Times New Roman" w:hAnsi="Consolas" w:cs="Consolas"/>
          <w:color w:val="6A9955"/>
          <w:sz w:val="21"/>
          <w:szCs w:val="21"/>
        </w:rPr>
        <w:t>//return response.text()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E2A78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response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json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}).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then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((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data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)</w:t>
      </w:r>
      <w:r w:rsidRPr="003E2A78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E2A78">
        <w:rPr>
          <w:rFonts w:ascii="Consolas" w:eastAsia="Times New Roman" w:hAnsi="Consolas" w:cs="Consolas"/>
          <w:color w:val="CE9178"/>
          <w:sz w:val="21"/>
          <w:szCs w:val="21"/>
        </w:rPr>
        <w:t>"Insdie 2nd tthen"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data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})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postData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url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E2A78">
        <w:rPr>
          <w:rFonts w:ascii="Consolas" w:eastAsia="Times New Roman" w:hAnsi="Consolas" w:cs="Consolas"/>
          <w:color w:val="CE9178"/>
          <w:sz w:val="21"/>
          <w:szCs w:val="21"/>
        </w:rPr>
        <w:t>"   http://dummy.restapiexample.com/api/v1/create"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data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=   </w:t>
      </w:r>
      <w:r w:rsidRPr="003E2A78">
        <w:rPr>
          <w:rFonts w:ascii="Consolas" w:eastAsia="Times New Roman" w:hAnsi="Consolas" w:cs="Consolas"/>
          <w:color w:val="CE9178"/>
          <w:sz w:val="21"/>
          <w:szCs w:val="21"/>
        </w:rPr>
        <w:t>'{"name":"Marium12","salary":"123","age":"23"}'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    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params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={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method:</w:t>
      </w:r>
      <w:r w:rsidRPr="003E2A78">
        <w:rPr>
          <w:rFonts w:ascii="Consolas" w:eastAsia="Times New Roman" w:hAnsi="Consolas" w:cs="Consolas"/>
          <w:color w:val="CE9178"/>
          <w:sz w:val="21"/>
          <w:szCs w:val="21"/>
        </w:rPr>
        <w:t>'post'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headers: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3E2A78">
        <w:rPr>
          <w:rFonts w:ascii="Consolas" w:eastAsia="Times New Roman" w:hAnsi="Consolas" w:cs="Consolas"/>
          <w:color w:val="CE9178"/>
          <w:sz w:val="21"/>
          <w:szCs w:val="21"/>
        </w:rPr>
        <w:t>'Content-Type'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3E2A78">
        <w:rPr>
          <w:rFonts w:ascii="Consolas" w:eastAsia="Times New Roman" w:hAnsi="Consolas" w:cs="Consolas"/>
          <w:color w:val="CE9178"/>
          <w:sz w:val="21"/>
          <w:szCs w:val="21"/>
        </w:rPr>
        <w:t>'application/json'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},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body:data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fetch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url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params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then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response</w:t>
      </w:r>
      <w:r w:rsidRPr="003E2A78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response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json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())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    .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then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data</w:t>
      </w:r>
      <w:r w:rsidRPr="003E2A78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E2A78">
        <w:rPr>
          <w:rFonts w:ascii="Consolas" w:eastAsia="Times New Roman" w:hAnsi="Consolas" w:cs="Consolas"/>
          <w:color w:val="9CDCFE"/>
          <w:sz w:val="21"/>
          <w:szCs w:val="21"/>
        </w:rPr>
        <w:t>data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))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DCDCAA"/>
          <w:sz w:val="21"/>
          <w:szCs w:val="21"/>
        </w:rPr>
        <w:t>postData</w:t>
      </w:r>
      <w:r w:rsidRPr="003E2A78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3E2A78" w:rsidRPr="003E2A78" w:rsidRDefault="003E2A78" w:rsidP="003E2A7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E2A78">
        <w:rPr>
          <w:rFonts w:ascii="Consolas" w:eastAsia="Times New Roman" w:hAnsi="Consolas" w:cs="Consolas"/>
          <w:color w:val="6A9955"/>
          <w:sz w:val="21"/>
          <w:szCs w:val="21"/>
        </w:rPr>
        <w:t>//yeh iska syntax h abhi k ly yad rklo post m hamesha aise hi hoga </w:t>
      </w:r>
    </w:p>
    <w:p w:rsidR="000A6F3B" w:rsidRDefault="000A6F3B" w:rsidP="000A6F3B">
      <w:pPr>
        <w:pStyle w:val="Heading1"/>
      </w:pPr>
      <w:r>
        <w:t>Async/Await in Javascript | JavaScript Tutorial In Hindi #43</w:t>
      </w:r>
    </w:p>
    <w:p w:rsidR="0082691A" w:rsidRDefault="0082691A" w:rsidP="000A6F3B">
      <w:pPr>
        <w:pStyle w:val="Heading1"/>
      </w:pPr>
    </w:p>
    <w:p w:rsidR="0082691A" w:rsidRDefault="0082691A" w:rsidP="0082691A">
      <w:pPr>
        <w:rPr>
          <w:rFonts w:ascii="Times New Roman" w:hAnsi="Times New Roman" w:cs="Times New Roman"/>
          <w:b/>
          <w:sz w:val="24"/>
          <w:szCs w:val="24"/>
        </w:rPr>
      </w:pPr>
    </w:p>
    <w:p w:rsidR="0082691A" w:rsidRPr="00BA5936" w:rsidRDefault="0082691A" w:rsidP="00826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A5936">
        <w:rPr>
          <w:rFonts w:ascii="Consolas" w:eastAsia="Times New Roman" w:hAnsi="Consolas" w:cs="Consolas"/>
          <w:color w:val="6A9955"/>
          <w:sz w:val="21"/>
          <w:szCs w:val="21"/>
        </w:rPr>
        <w:t>//Asyn/Await m ahmesha 2 promises hotey h ek promise hota h jo khud promise return krta h </w:t>
      </w:r>
    </w:p>
    <w:p w:rsidR="0082691A" w:rsidRPr="00BA5936" w:rsidRDefault="0082691A" w:rsidP="00826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A5936">
        <w:rPr>
          <w:rFonts w:ascii="Consolas" w:eastAsia="Times New Roman" w:hAnsi="Consolas" w:cs="Consolas"/>
          <w:color w:val="6A9955"/>
          <w:sz w:val="21"/>
          <w:szCs w:val="21"/>
        </w:rPr>
        <w:t>//asyn lagnese hamesha ek promise return hota h jis bhi func m asyn lkhahota h wo return krta h promise </w:t>
      </w:r>
    </w:p>
    <w:p w:rsidR="0082691A" w:rsidRPr="00BA5936" w:rsidRDefault="0082691A" w:rsidP="00826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A5936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BA5936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A5936">
        <w:rPr>
          <w:rFonts w:ascii="Consolas" w:eastAsia="Times New Roman" w:hAnsi="Consolas" w:cs="Consolas"/>
          <w:color w:val="DCDCAA"/>
          <w:sz w:val="21"/>
          <w:szCs w:val="21"/>
        </w:rPr>
        <w:t>harry</w:t>
      </w:r>
      <w:r w:rsidRPr="00BA5936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82691A" w:rsidRPr="00BA5936" w:rsidRDefault="0082691A" w:rsidP="00826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A5936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A5936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BA5936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A5936">
        <w:rPr>
          <w:rFonts w:ascii="Consolas" w:eastAsia="Times New Roman" w:hAnsi="Consolas" w:cs="Consolas"/>
          <w:color w:val="CE9178"/>
          <w:sz w:val="21"/>
          <w:szCs w:val="21"/>
        </w:rPr>
        <w:t>"Harry"</w:t>
      </w:r>
    </w:p>
    <w:p w:rsidR="0082691A" w:rsidRPr="00BA5936" w:rsidRDefault="0082691A" w:rsidP="00826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A5936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82691A" w:rsidRPr="00BA5936" w:rsidRDefault="0082691A" w:rsidP="00826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2691A" w:rsidRPr="00BA5936" w:rsidRDefault="0082691A" w:rsidP="00826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A5936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BA5936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A5936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BA5936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A5936">
        <w:rPr>
          <w:rFonts w:ascii="Consolas" w:eastAsia="Times New Roman" w:hAnsi="Consolas" w:cs="Consolas"/>
          <w:color w:val="CE9178"/>
          <w:sz w:val="21"/>
          <w:szCs w:val="21"/>
        </w:rPr>
        <w:t>"Before function calling "</w:t>
      </w:r>
      <w:r w:rsidRPr="00BA5936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82691A" w:rsidRPr="00BA5936" w:rsidRDefault="0082691A" w:rsidP="00826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A5936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BA5936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A5936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BA5936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A5936">
        <w:rPr>
          <w:rFonts w:ascii="Consolas" w:eastAsia="Times New Roman" w:hAnsi="Consolas" w:cs="Consolas"/>
          <w:color w:val="DCDCAA"/>
          <w:sz w:val="21"/>
          <w:szCs w:val="21"/>
        </w:rPr>
        <w:t>harry</w:t>
      </w:r>
      <w:r w:rsidRPr="00BA5936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82691A" w:rsidRPr="00BA5936" w:rsidRDefault="0082691A" w:rsidP="00826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A5936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BA5936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A5936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BA5936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A5936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BA5936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82691A" w:rsidRDefault="0082691A" w:rsidP="000A6F3B">
      <w:pPr>
        <w:pStyle w:val="Heading1"/>
      </w:pPr>
    </w:p>
    <w:p w:rsidR="003E2A78" w:rsidRDefault="003E2A78" w:rsidP="005A4AD7">
      <w:pPr>
        <w:rPr>
          <w:rFonts w:ascii="Times New Roman" w:hAnsi="Times New Roman" w:cs="Times New Roman"/>
          <w:b/>
          <w:sz w:val="48"/>
          <w:szCs w:val="48"/>
        </w:rPr>
      </w:pPr>
    </w:p>
    <w:p w:rsidR="000A6F3B" w:rsidRDefault="00EA0769" w:rsidP="005A4AD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Error Handling: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6A9955"/>
          <w:sz w:val="21"/>
          <w:szCs w:val="21"/>
        </w:rPr>
        <w:t>//Error handling agar koi error aye 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A0769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A0769">
        <w:rPr>
          <w:rFonts w:ascii="Consolas" w:eastAsia="Times New Roman" w:hAnsi="Consolas" w:cs="Consolas"/>
          <w:color w:val="569CD6"/>
          <w:sz w:val="21"/>
          <w:szCs w:val="21"/>
        </w:rPr>
        <w:t>undefined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C586C0"/>
          <w:sz w:val="21"/>
          <w:szCs w:val="21"/>
        </w:rPr>
        <w:lastRenderedPageBreak/>
        <w:t>if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A0769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 != </w:t>
      </w:r>
      <w:r w:rsidRPr="00EA0769">
        <w:rPr>
          <w:rFonts w:ascii="Consolas" w:eastAsia="Times New Roman" w:hAnsi="Consolas" w:cs="Consolas"/>
          <w:color w:val="569CD6"/>
          <w:sz w:val="21"/>
          <w:szCs w:val="21"/>
        </w:rPr>
        <w:t>undefined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   </w:t>
      </w:r>
      <w:r w:rsidRPr="00EA0769">
        <w:rPr>
          <w:rFonts w:ascii="Consolas" w:eastAsia="Times New Roman" w:hAnsi="Consolas" w:cs="Consolas"/>
          <w:color w:val="C586C0"/>
          <w:sz w:val="21"/>
          <w:szCs w:val="21"/>
        </w:rPr>
        <w:t>throw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A0769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A0769">
        <w:rPr>
          <w:rFonts w:ascii="Consolas" w:eastAsia="Times New Roman" w:hAnsi="Consolas" w:cs="Consolas"/>
          <w:color w:val="4EC9B0"/>
          <w:sz w:val="21"/>
          <w:szCs w:val="21"/>
        </w:rPr>
        <w:t>Error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A0769">
        <w:rPr>
          <w:rFonts w:ascii="Consolas" w:eastAsia="Times New Roman" w:hAnsi="Consolas" w:cs="Consolas"/>
          <w:color w:val="CE9178"/>
          <w:sz w:val="21"/>
          <w:szCs w:val="21"/>
        </w:rPr>
        <w:t>"This is not undefined"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A076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A076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A0769">
        <w:rPr>
          <w:rFonts w:ascii="Consolas" w:eastAsia="Times New Roman" w:hAnsi="Consolas" w:cs="Consolas"/>
          <w:color w:val="CE9178"/>
          <w:sz w:val="21"/>
          <w:szCs w:val="21"/>
        </w:rPr>
        <w:t>"This is  undefined"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C586C0"/>
          <w:sz w:val="21"/>
          <w:szCs w:val="21"/>
        </w:rPr>
        <w:t>try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A076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A076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A0769">
        <w:rPr>
          <w:rFonts w:ascii="Consolas" w:eastAsia="Times New Roman" w:hAnsi="Consolas" w:cs="Consolas"/>
          <w:color w:val="CE9178"/>
          <w:sz w:val="21"/>
          <w:szCs w:val="21"/>
        </w:rPr>
        <w:t>"We are inside try block"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A0769">
        <w:rPr>
          <w:rFonts w:ascii="Consolas" w:eastAsia="Times New Roman" w:hAnsi="Consolas" w:cs="Consolas"/>
          <w:color w:val="DCDCAA"/>
          <w:sz w:val="21"/>
          <w:szCs w:val="21"/>
        </w:rPr>
        <w:t>functionHarry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} </w:t>
      </w:r>
      <w:r w:rsidRPr="00EA0769">
        <w:rPr>
          <w:rFonts w:ascii="Consolas" w:eastAsia="Times New Roman" w:hAnsi="Consolas" w:cs="Consolas"/>
          <w:color w:val="C586C0"/>
          <w:sz w:val="21"/>
          <w:szCs w:val="21"/>
        </w:rPr>
        <w:t>catch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 (</w:t>
      </w:r>
      <w:r w:rsidRPr="00EA0769">
        <w:rPr>
          <w:rFonts w:ascii="Consolas" w:eastAsia="Times New Roman" w:hAnsi="Consolas" w:cs="Consolas"/>
          <w:color w:val="9CDCFE"/>
          <w:sz w:val="21"/>
          <w:szCs w:val="21"/>
        </w:rPr>
        <w:t>error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) {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A076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A076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A0769">
        <w:rPr>
          <w:rFonts w:ascii="Consolas" w:eastAsia="Times New Roman" w:hAnsi="Consolas" w:cs="Consolas"/>
          <w:color w:val="CE9178"/>
          <w:sz w:val="21"/>
          <w:szCs w:val="21"/>
        </w:rPr>
        <w:t>"Are you Okay"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A076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A076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A0769">
        <w:rPr>
          <w:rFonts w:ascii="Consolas" w:eastAsia="Times New Roman" w:hAnsi="Consolas" w:cs="Consolas"/>
          <w:color w:val="9CDCFE"/>
          <w:sz w:val="21"/>
          <w:szCs w:val="21"/>
        </w:rPr>
        <w:t>error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A076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A076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A0769">
        <w:rPr>
          <w:rFonts w:ascii="Consolas" w:eastAsia="Times New Roman" w:hAnsi="Consolas" w:cs="Consolas"/>
          <w:color w:val="9CDCFE"/>
          <w:sz w:val="21"/>
          <w:szCs w:val="21"/>
        </w:rPr>
        <w:t>error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A0769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A076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A076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A0769">
        <w:rPr>
          <w:rFonts w:ascii="Consolas" w:eastAsia="Times New Roman" w:hAnsi="Consolas" w:cs="Consolas"/>
          <w:color w:val="9CDCFE"/>
          <w:sz w:val="21"/>
          <w:szCs w:val="21"/>
        </w:rPr>
        <w:t>error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A0769">
        <w:rPr>
          <w:rFonts w:ascii="Consolas" w:eastAsia="Times New Roman" w:hAnsi="Consolas" w:cs="Consolas"/>
          <w:color w:val="9CDCFE"/>
          <w:sz w:val="21"/>
          <w:szCs w:val="21"/>
        </w:rPr>
        <w:t>message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}</w:t>
      </w:r>
      <w:r w:rsidRPr="00EA0769">
        <w:rPr>
          <w:rFonts w:ascii="Consolas" w:eastAsia="Times New Roman" w:hAnsi="Consolas" w:cs="Consolas"/>
          <w:color w:val="C586C0"/>
          <w:sz w:val="21"/>
          <w:szCs w:val="21"/>
        </w:rPr>
        <w:t>finally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   </w:t>
      </w:r>
      <w:r w:rsidRPr="00EA076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A076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A0769">
        <w:rPr>
          <w:rFonts w:ascii="Consolas" w:eastAsia="Times New Roman" w:hAnsi="Consolas" w:cs="Consolas"/>
          <w:color w:val="CE9178"/>
          <w:sz w:val="21"/>
          <w:szCs w:val="21"/>
        </w:rPr>
        <w:t>"chahe error aye ya na aye we will run this"</w:t>
      </w: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A0769" w:rsidRPr="00EA0769" w:rsidRDefault="00EA0769" w:rsidP="00EA076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A0769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6113B2" w:rsidRDefault="006113B2" w:rsidP="006113B2">
      <w:pPr>
        <w:pStyle w:val="Heading1"/>
      </w:pPr>
      <w:r>
        <w:t xml:space="preserve">Using JavaScript Objects Exercise 5: Solution 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myJson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`{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"word": "example",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"results":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{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"definition": "a representative form or pattern",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"partOfSpeech": "noun",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"synonyms":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"model"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"typeOf":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"representation",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"internal representation",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"mental representation"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"hasTypes":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"prefiguration",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"archetype",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"epitome",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"guide",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"holotype",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"image",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lastRenderedPageBreak/>
        <w:t>          "loadstar",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"lodestar",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"microcosm",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"original",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"paradigm",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"pilot",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"prototype",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"template",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"templet",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"type specimen"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"derivation":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"exemplify"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"examples":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"I profited from his example"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},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{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"definition": "something to be imitated",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"partOfSpeech": "noun",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"synonyms":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"exemplar",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"good example",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"model"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"typeOf":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"ideal"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"hasTypes":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"pacemaker",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"pattern",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"beauty",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"prodigy",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"beaut",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"pacesetter"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"derivation":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"exemplify",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"exemplary"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},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{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"definition": "an occurrence of something",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"partOfSpeech": "noun",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lastRenderedPageBreak/>
        <w:t>        "synonyms":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"case",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"instance"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"typeOf":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"happening",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"natural event",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"occurrence",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"occurrent"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"hasTypes":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"clip",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"mortification",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"piece",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"time",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"humiliation",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"bit"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"derivation":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"exemplify"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"examples":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"but there is always the famous example of the Smiths"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},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{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"definition": "an item of information that is typical of a class or group",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"partOfSpeech": "noun",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"synonyms":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"illustration",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"instance",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"representative"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"typeOf":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"information"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"hasTypes":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"excuse",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"apology",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"specimen",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"case in point",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"sample",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"exception",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"quintessence",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lastRenderedPageBreak/>
        <w:t>          "precedent"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"derivation":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"exemplify",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"exemplary"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"examples":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"this patient provides a typical example of the syndrome",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"there is an example on page 10"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},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{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"definition": "punishment intended as a warning to others",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"partOfSpeech": "noun",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"synonyms":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"deterrent example",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"lesson",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"object lesson"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"typeOf":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"monition",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"admonition",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"word of advice",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"warning"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"derivation":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"exemplary"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"examples":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"they decided to make an example of him"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},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{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"definition": "a task performed or problem solved in order to develop skill or understanding",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"partOfSpeech": "noun",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"synonyms":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"exercise"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"typeOf":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"lesson"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"examples":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  "you must work the examples at the end of each chapter in the textbook"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]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lastRenderedPageBreak/>
        <w:t>      }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],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"syllables": {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"count": 3,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"list": [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"ex",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"am",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  "ple"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]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},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"pronunciation": {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  "all": "ɪɡ'zæmpəl"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},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  "frequency": 4.67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  }`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8B0DC9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"fetchBtn"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r w:rsidRPr="008B0DC9">
        <w:rPr>
          <w:rFonts w:ascii="Consolas" w:eastAsia="Times New Roman" w:hAnsi="Consolas" w:cs="Consolas"/>
          <w:color w:val="DCDCAA"/>
          <w:sz w:val="21"/>
          <w:szCs w:val="21"/>
        </w:rPr>
        <w:t>addEventListener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"click"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8B0DC9">
        <w:rPr>
          <w:rFonts w:ascii="Consolas" w:eastAsia="Times New Roman" w:hAnsi="Consolas" w:cs="Consolas"/>
          <w:color w:val="DCDCAA"/>
          <w:sz w:val="21"/>
          <w:szCs w:val="21"/>
        </w:rPr>
        <w:t>definition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8B0DC9">
        <w:rPr>
          <w:rFonts w:ascii="Consolas" w:eastAsia="Times New Roman" w:hAnsi="Consolas" w:cs="Consolas"/>
          <w:color w:val="DCDCAA"/>
          <w:sz w:val="21"/>
          <w:szCs w:val="21"/>
        </w:rPr>
        <w:t>definition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list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8B0DC9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"list"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8B0DC9">
        <w:rPr>
          <w:rFonts w:ascii="Consolas" w:eastAsia="Times New Roman" w:hAnsi="Consolas" w:cs="Consolas"/>
          <w:color w:val="51B6C4"/>
          <w:sz w:val="21"/>
          <w:szCs w:val="21"/>
        </w:rPr>
        <w:t>myobj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JSON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8B0DC9">
        <w:rPr>
          <w:rFonts w:ascii="Consolas" w:eastAsia="Times New Roman" w:hAnsi="Consolas" w:cs="Consolas"/>
          <w:color w:val="DCDCAA"/>
          <w:sz w:val="21"/>
          <w:szCs w:val="21"/>
        </w:rPr>
        <w:t>parse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myJson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8B0DC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"This object is "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8B0DC9">
        <w:rPr>
          <w:rFonts w:ascii="Consolas" w:eastAsia="Times New Roman" w:hAnsi="Consolas" w:cs="Consolas"/>
          <w:color w:val="51B6C4"/>
          <w:sz w:val="21"/>
          <w:szCs w:val="21"/>
        </w:rPr>
        <w:t>myobj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8B0DC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"This object result is  "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8B0DC9">
        <w:rPr>
          <w:rFonts w:ascii="Consolas" w:eastAsia="Times New Roman" w:hAnsi="Consolas" w:cs="Consolas"/>
          <w:color w:val="51B6C4"/>
          <w:sz w:val="21"/>
          <w:szCs w:val="21"/>
        </w:rPr>
        <w:t>myobj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'results'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])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aray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B0DC9">
        <w:rPr>
          <w:rFonts w:ascii="Consolas" w:eastAsia="Times New Roman" w:hAnsi="Consolas" w:cs="Consolas"/>
          <w:color w:val="51B6C4"/>
          <w:sz w:val="21"/>
          <w:szCs w:val="21"/>
        </w:rPr>
        <w:t>myobj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'results'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]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aray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8B0DC9">
        <w:rPr>
          <w:rFonts w:ascii="Consolas" w:eastAsia="Times New Roman" w:hAnsi="Consolas" w:cs="Consolas"/>
          <w:color w:val="DCDCAA"/>
          <w:sz w:val="21"/>
          <w:szCs w:val="21"/>
        </w:rPr>
        <w:t>forEach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   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+=</w:t>
      </w: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`&lt;li&gt;</w:t>
      </w: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definition</w:t>
      </w: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&lt;/li&gt;`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});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list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innerHTML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str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EA0769" w:rsidRDefault="00EA0769" w:rsidP="005A4AD7">
      <w:pPr>
        <w:rPr>
          <w:rFonts w:ascii="Times New Roman" w:hAnsi="Times New Roman" w:cs="Times New Roman"/>
          <w:b/>
          <w:sz w:val="48"/>
          <w:szCs w:val="48"/>
        </w:rPr>
      </w:pPr>
    </w:p>
    <w:p w:rsidR="008B0DC9" w:rsidRDefault="008B0DC9" w:rsidP="005A4AD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Index.html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"container"</w:t>
      </w:r>
      <w:r w:rsidRPr="008B0DC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8B0DC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8B0DC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Employee list</w:t>
      </w:r>
      <w:r w:rsidRPr="008B0DC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8B0DC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8B0DC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"list"</w:t>
      </w:r>
      <w:r w:rsidRPr="008B0DC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8B0DC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8B0DC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8B0DC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8B0DC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8B0DC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8B0DC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B0DC9">
        <w:rPr>
          <w:rFonts w:ascii="Consolas" w:eastAsia="Times New Roman" w:hAnsi="Consolas" w:cs="Consolas"/>
          <w:color w:val="CE9178"/>
          <w:sz w:val="21"/>
          <w:szCs w:val="21"/>
        </w:rPr>
        <w:t>"content"</w:t>
      </w:r>
      <w:r w:rsidRPr="008B0DC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    </w:t>
      </w:r>
    </w:p>
    <w:p w:rsidR="008B0DC9" w:rsidRPr="008B0DC9" w:rsidRDefault="008B0DC9" w:rsidP="008B0DC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B0DC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8B0DC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8B0DC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8B0DC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8B0DC9" w:rsidRPr="008B0DC9" w:rsidRDefault="008B0DC9" w:rsidP="008B0DC9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CD5740" w:rsidRDefault="00CD5740" w:rsidP="00CD5740">
      <w:pPr>
        <w:pStyle w:val="Heading1"/>
      </w:pPr>
      <w:r>
        <w:t xml:space="preserve">JavaScript Regular Expressions &amp; related functions 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CE9178"/>
          <w:sz w:val="21"/>
          <w:szCs w:val="21"/>
        </w:rPr>
        <w:t>"exce agar hota h majood text toh yeh return krta h array,    test agar h toh return true else false then we have match method os tring class agar hota h toh it return array  then we have search function then replcawith"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CE9178"/>
          <w:sz w:val="21"/>
          <w:szCs w:val="21"/>
        </w:rPr>
        <w:t>"Hello Reg"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=</w:t>
      </w:r>
      <w:r w:rsidRPr="00352CD4">
        <w:rPr>
          <w:rFonts w:ascii="Consolas" w:eastAsia="Times New Roman" w:hAnsi="Consolas" w:cs="Consolas"/>
          <w:color w:val="D16969"/>
          <w:sz w:val="21"/>
          <w:szCs w:val="21"/>
        </w:rPr>
        <w:t> /harry/</w:t>
      </w: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//g means global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=</w:t>
      </w:r>
      <w:r w:rsidRPr="00352CD4">
        <w:rPr>
          <w:rFonts w:ascii="Consolas" w:eastAsia="Times New Roman" w:hAnsi="Consolas" w:cs="Consolas"/>
          <w:color w:val="D16969"/>
          <w:sz w:val="21"/>
          <w:szCs w:val="21"/>
        </w:rPr>
        <w:t> /harry/</w:t>
      </w: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i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; </w:t>
      </w: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//i flag means case-inseentive 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//regular expression ko banaye k lye we need reg literals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//source hota h k reg eexp ki literal m kia lkha tha uska content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51B6C4"/>
          <w:sz w:val="21"/>
          <w:szCs w:val="21"/>
        </w:rPr>
        <w:t>source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//Function to Match Expression;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//hum direclty wagera bhi search krsktry h basically reg searching m hi use hota h 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s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352CD4">
        <w:rPr>
          <w:rFonts w:ascii="Consolas" w:eastAsia="Times New Roman" w:hAnsi="Consolas" w:cs="Consolas"/>
          <w:color w:val="CE9178"/>
          <w:sz w:val="21"/>
          <w:szCs w:val="21"/>
        </w:rPr>
        <w:t>"This is a great code with Harry and also harry bhai "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//1.exe() This return array for match and null for no-match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//yeh match ka index btata h 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//mere pass 2 harry h but ek hi show horhaa h qk mne apne string ko globalThis; flag nh dia reg define krtey wqt agar m g dedo toh wo mjhe 2no locations dega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//2-test funcction means return true or false:agar wo reg expression h majood toh true milega wrna false milega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exec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s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 {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exec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s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exec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s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result2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test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s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result2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//3.match() This apply on string it return array of result or null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//let result3=reg.match(a)---&gt;This is wronghe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//yeh sare matches return kregaaa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s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match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 </w:t>
      </w: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///This is rgiht phle string dene h phir function call krna h 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lastRenderedPageBreak/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//4.search() -Return Index of first match else -1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//let result4=reg.match(a)---&gt;This is wronge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res1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s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search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 </w:t>
      </w: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///This is rgiht phle string dene h phir function call krna h 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res1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//5.replace-return news replace string with all the replacment;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//replace sirf phle wale ko replace krta h toh agar sabko krna h toh we use g in literals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result5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s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replace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352CD4">
        <w:rPr>
          <w:rFonts w:ascii="Consolas" w:eastAsia="Times New Roman" w:hAnsi="Consolas" w:cs="Consolas"/>
          <w:color w:val="CE9178"/>
          <w:sz w:val="21"/>
          <w:szCs w:val="21"/>
        </w:rPr>
        <w:t>'Marium'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result5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6A9955"/>
          <w:sz w:val="21"/>
          <w:szCs w:val="21"/>
        </w:rPr>
        <w:t>//Excerise Solution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52CD4">
        <w:rPr>
          <w:rFonts w:ascii="Consolas" w:eastAsia="Times New Roman" w:hAnsi="Consolas" w:cs="Consolas"/>
          <w:color w:val="D16969"/>
          <w:sz w:val="21"/>
          <w:szCs w:val="21"/>
        </w:rPr>
        <w:t>/marium/</w:t>
      </w: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52CD4">
        <w:rPr>
          <w:rFonts w:ascii="Consolas" w:eastAsia="Times New Roman" w:hAnsi="Consolas" w:cs="Consolas"/>
          <w:color w:val="CE9178"/>
          <w:sz w:val="21"/>
          <w:szCs w:val="21"/>
        </w:rPr>
        <w:t>"this is string which is created by marium and marium is working on that"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result1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exec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result1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result1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exec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result1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result2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test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result2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result3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match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result3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result5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search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result5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result4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replace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352CD4">
        <w:rPr>
          <w:rFonts w:ascii="Consolas" w:eastAsia="Times New Roman" w:hAnsi="Consolas" w:cs="Consolas"/>
          <w:color w:val="CE9178"/>
          <w:sz w:val="21"/>
          <w:szCs w:val="21"/>
        </w:rPr>
        <w:t>"Harry"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352CD4" w:rsidRPr="00352CD4" w:rsidRDefault="00352CD4" w:rsidP="00352CD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52CD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52CD4">
        <w:rPr>
          <w:rFonts w:ascii="Consolas" w:eastAsia="Times New Roman" w:hAnsi="Consolas" w:cs="Consolas"/>
          <w:color w:val="9CDCFE"/>
          <w:sz w:val="21"/>
          <w:szCs w:val="21"/>
        </w:rPr>
        <w:t>result4</w:t>
      </w:r>
      <w:r w:rsidRPr="00352CD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8B0DC9" w:rsidRDefault="008B0DC9" w:rsidP="005A4AD7">
      <w:pPr>
        <w:rPr>
          <w:rFonts w:ascii="Times New Roman" w:hAnsi="Times New Roman" w:cs="Times New Roman"/>
          <w:b/>
          <w:sz w:val="48"/>
          <w:szCs w:val="48"/>
        </w:rPr>
      </w:pPr>
    </w:p>
    <w:p w:rsidR="00630DC4" w:rsidRDefault="00630DC4" w:rsidP="00630DC4">
      <w:pPr>
        <w:pStyle w:val="Heading1"/>
      </w:pPr>
      <w:r>
        <w:t xml:space="preserve">Regular Expressions - Metacharacters in JavaScript </w:t>
      </w:r>
    </w:p>
    <w:p w:rsidR="004D74D5" w:rsidRPr="004D74D5" w:rsidRDefault="004D74D5" w:rsidP="004D74D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D74D5">
        <w:rPr>
          <w:rFonts w:ascii="Consolas" w:eastAsia="Times New Roman" w:hAnsi="Consolas" w:cs="Consolas"/>
          <w:color w:val="6A9955"/>
          <w:sz w:val="21"/>
          <w:szCs w:val="21"/>
        </w:rPr>
        <w:t>//metacharacter symbol</w:t>
      </w:r>
    </w:p>
    <w:p w:rsidR="004D74D5" w:rsidRPr="004D74D5" w:rsidRDefault="004D74D5" w:rsidP="004D74D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D74D5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t>regx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4D74D5">
        <w:rPr>
          <w:rFonts w:ascii="Consolas" w:eastAsia="Times New Roman" w:hAnsi="Consolas" w:cs="Consolas"/>
          <w:color w:val="D16969"/>
          <w:sz w:val="21"/>
          <w:szCs w:val="21"/>
        </w:rPr>
        <w:t>/harry/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D74D5" w:rsidRPr="004D74D5" w:rsidRDefault="004D74D5" w:rsidP="004D74D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t>regx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 =</w:t>
      </w:r>
      <w:r w:rsidRPr="004D74D5">
        <w:rPr>
          <w:rFonts w:ascii="Consolas" w:eastAsia="Times New Roman" w:hAnsi="Consolas" w:cs="Consolas"/>
          <w:color w:val="D16969"/>
          <w:sz w:val="21"/>
          <w:szCs w:val="21"/>
        </w:rPr>
        <w:t>/</w:t>
      </w:r>
      <w:r w:rsidRPr="004D74D5">
        <w:rPr>
          <w:rFonts w:ascii="Consolas" w:eastAsia="Times New Roman" w:hAnsi="Consolas" w:cs="Consolas"/>
          <w:color w:val="DCDCAA"/>
          <w:sz w:val="21"/>
          <w:szCs w:val="21"/>
        </w:rPr>
        <w:t>^</w:t>
      </w:r>
      <w:r w:rsidRPr="004D74D5">
        <w:rPr>
          <w:rFonts w:ascii="Consolas" w:eastAsia="Times New Roman" w:hAnsi="Consolas" w:cs="Consolas"/>
          <w:color w:val="D16969"/>
          <w:sz w:val="21"/>
          <w:szCs w:val="21"/>
        </w:rPr>
        <w:t>h/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; </w:t>
      </w:r>
      <w:r w:rsidRPr="004D74D5">
        <w:rPr>
          <w:rFonts w:ascii="Consolas" w:eastAsia="Times New Roman" w:hAnsi="Consolas" w:cs="Consolas"/>
          <w:color w:val="6A9955"/>
          <w:sz w:val="21"/>
          <w:szCs w:val="21"/>
        </w:rPr>
        <w:t>//^ is work like a * agar koi h se shuru horhe h toh show krdo</w:t>
      </w:r>
    </w:p>
    <w:p w:rsidR="004D74D5" w:rsidRPr="004D74D5" w:rsidRDefault="004D74D5" w:rsidP="004D74D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t>regx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4D74D5">
        <w:rPr>
          <w:rFonts w:ascii="Consolas" w:eastAsia="Times New Roman" w:hAnsi="Consolas" w:cs="Consolas"/>
          <w:color w:val="D16969"/>
          <w:sz w:val="21"/>
          <w:szCs w:val="21"/>
        </w:rPr>
        <w:t>/ry</w:t>
      </w:r>
      <w:r w:rsidRPr="004D74D5">
        <w:rPr>
          <w:rFonts w:ascii="Consolas" w:eastAsia="Times New Roman" w:hAnsi="Consolas" w:cs="Consolas"/>
          <w:color w:val="DCDCAA"/>
          <w:sz w:val="21"/>
          <w:szCs w:val="21"/>
        </w:rPr>
        <w:t>$</w:t>
      </w:r>
      <w:r w:rsidRPr="004D74D5">
        <w:rPr>
          <w:rFonts w:ascii="Consolas" w:eastAsia="Times New Roman" w:hAnsi="Consolas" w:cs="Consolas"/>
          <w:color w:val="D16969"/>
          <w:sz w:val="21"/>
          <w:szCs w:val="21"/>
        </w:rPr>
        <w:t>/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; </w:t>
      </w:r>
      <w:r w:rsidRPr="004D74D5">
        <w:rPr>
          <w:rFonts w:ascii="Consolas" w:eastAsia="Times New Roman" w:hAnsi="Consolas" w:cs="Consolas"/>
          <w:color w:val="6A9955"/>
          <w:sz w:val="21"/>
          <w:szCs w:val="21"/>
        </w:rPr>
        <w:t>//akhir wale ko match krrhe h </w:t>
      </w:r>
    </w:p>
    <w:p w:rsidR="004D74D5" w:rsidRPr="004D74D5" w:rsidRDefault="004D74D5" w:rsidP="004D74D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t>regx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4D74D5">
        <w:rPr>
          <w:rFonts w:ascii="Consolas" w:eastAsia="Times New Roman" w:hAnsi="Consolas" w:cs="Consolas"/>
          <w:color w:val="D16969"/>
          <w:sz w:val="21"/>
          <w:szCs w:val="21"/>
        </w:rPr>
        <w:t>/h.rry/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; </w:t>
      </w:r>
      <w:r w:rsidRPr="004D74D5">
        <w:rPr>
          <w:rFonts w:ascii="Consolas" w:eastAsia="Times New Roman" w:hAnsi="Consolas" w:cs="Consolas"/>
          <w:color w:val="6A9955"/>
          <w:sz w:val="21"/>
          <w:szCs w:val="21"/>
        </w:rPr>
        <w:t>//koi bhi ek character(dot) .</w:t>
      </w:r>
    </w:p>
    <w:p w:rsidR="004D74D5" w:rsidRPr="004D74D5" w:rsidRDefault="004D74D5" w:rsidP="004D74D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t>regx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4D74D5">
        <w:rPr>
          <w:rFonts w:ascii="Consolas" w:eastAsia="Times New Roman" w:hAnsi="Consolas" w:cs="Consolas"/>
          <w:color w:val="D16969"/>
          <w:sz w:val="21"/>
          <w:szCs w:val="21"/>
        </w:rPr>
        <w:t>/h</w:t>
      </w:r>
      <w:r w:rsidRPr="004D74D5">
        <w:rPr>
          <w:rFonts w:ascii="Consolas" w:eastAsia="Times New Roman" w:hAnsi="Consolas" w:cs="Consolas"/>
          <w:color w:val="D7BA7D"/>
          <w:sz w:val="21"/>
          <w:szCs w:val="21"/>
        </w:rPr>
        <w:t>*</w:t>
      </w:r>
      <w:r w:rsidRPr="004D74D5">
        <w:rPr>
          <w:rFonts w:ascii="Consolas" w:eastAsia="Times New Roman" w:hAnsi="Consolas" w:cs="Consolas"/>
          <w:color w:val="D16969"/>
          <w:sz w:val="21"/>
          <w:szCs w:val="21"/>
        </w:rPr>
        <w:t>rry/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; </w:t>
      </w:r>
      <w:r w:rsidRPr="004D74D5">
        <w:rPr>
          <w:rFonts w:ascii="Consolas" w:eastAsia="Times New Roman" w:hAnsi="Consolas" w:cs="Consolas"/>
          <w:color w:val="6A9955"/>
          <w:sz w:val="21"/>
          <w:szCs w:val="21"/>
        </w:rPr>
        <w:t>//matches any 0 or more characters</w:t>
      </w:r>
    </w:p>
    <w:p w:rsidR="004D74D5" w:rsidRPr="004D74D5" w:rsidRDefault="004D74D5" w:rsidP="004D74D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D74D5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4D74D5">
        <w:rPr>
          <w:rFonts w:ascii="Consolas" w:eastAsia="Times New Roman" w:hAnsi="Consolas" w:cs="Consolas"/>
          <w:color w:val="CE9178"/>
          <w:sz w:val="21"/>
          <w:szCs w:val="21"/>
        </w:rPr>
        <w:t>"harry is a good boy and harry is code with harry"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D74D5" w:rsidRPr="004D74D5" w:rsidRDefault="004D74D5" w:rsidP="004D74D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D74D5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t>result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t>regx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4D74D5">
        <w:rPr>
          <w:rFonts w:ascii="Consolas" w:eastAsia="Times New Roman" w:hAnsi="Consolas" w:cs="Consolas"/>
          <w:color w:val="DCDCAA"/>
          <w:sz w:val="21"/>
          <w:szCs w:val="21"/>
        </w:rPr>
        <w:t>exec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4D74D5" w:rsidRPr="004D74D5" w:rsidRDefault="004D74D5" w:rsidP="004D74D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lastRenderedPageBreak/>
        <w:t>console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4D74D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D74D5">
        <w:rPr>
          <w:rFonts w:ascii="Consolas" w:eastAsia="Times New Roman" w:hAnsi="Consolas" w:cs="Consolas"/>
          <w:color w:val="CE9178"/>
          <w:sz w:val="21"/>
          <w:szCs w:val="21"/>
        </w:rPr>
        <w:t>"The result from exce is"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t>result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D74D5" w:rsidRPr="004D74D5" w:rsidRDefault="004D74D5" w:rsidP="004D74D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D74D5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t>regx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4D74D5">
        <w:rPr>
          <w:rFonts w:ascii="Consolas" w:eastAsia="Times New Roman" w:hAnsi="Consolas" w:cs="Consolas"/>
          <w:color w:val="DCDCAA"/>
          <w:sz w:val="21"/>
          <w:szCs w:val="21"/>
        </w:rPr>
        <w:t>test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)){</w:t>
      </w:r>
    </w:p>
    <w:p w:rsidR="004D74D5" w:rsidRPr="004D74D5" w:rsidRDefault="004D74D5" w:rsidP="004D74D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4D74D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D74D5">
        <w:rPr>
          <w:rFonts w:ascii="Consolas" w:eastAsia="Times New Roman" w:hAnsi="Consolas" w:cs="Consolas"/>
          <w:color w:val="CE9178"/>
          <w:sz w:val="21"/>
          <w:szCs w:val="21"/>
        </w:rPr>
        <w:t>`The string </w:t>
      </w:r>
      <w:r w:rsidRPr="004D74D5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4D74D5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4D74D5">
        <w:rPr>
          <w:rFonts w:ascii="Consolas" w:eastAsia="Times New Roman" w:hAnsi="Consolas" w:cs="Consolas"/>
          <w:color w:val="CE9178"/>
          <w:sz w:val="21"/>
          <w:szCs w:val="21"/>
        </w:rPr>
        <w:t> </w:t>
      </w:r>
      <w:r w:rsidRPr="004D74D5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t>regx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4D74D5">
        <w:rPr>
          <w:rFonts w:ascii="Consolas" w:eastAsia="Times New Roman" w:hAnsi="Consolas" w:cs="Consolas"/>
          <w:color w:val="51B6C4"/>
          <w:sz w:val="21"/>
          <w:szCs w:val="21"/>
        </w:rPr>
        <w:t>source</w:t>
      </w:r>
      <w:r w:rsidRPr="004D74D5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4D74D5">
        <w:rPr>
          <w:rFonts w:ascii="Consolas" w:eastAsia="Times New Roman" w:hAnsi="Consolas" w:cs="Consolas"/>
          <w:color w:val="CE9178"/>
          <w:sz w:val="21"/>
          <w:szCs w:val="21"/>
        </w:rPr>
        <w:t> matches the expression `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4D74D5" w:rsidRPr="004D74D5" w:rsidRDefault="004D74D5" w:rsidP="004D74D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4D74D5" w:rsidRPr="004D74D5" w:rsidRDefault="004D74D5" w:rsidP="004D74D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D74D5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4D74D5" w:rsidRPr="004D74D5" w:rsidRDefault="004D74D5" w:rsidP="004D74D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4D74D5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4D74D5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D74D5">
        <w:rPr>
          <w:rFonts w:ascii="Consolas" w:eastAsia="Times New Roman" w:hAnsi="Consolas" w:cs="Consolas"/>
          <w:color w:val="CE9178"/>
          <w:sz w:val="21"/>
          <w:szCs w:val="21"/>
        </w:rPr>
        <w:t>"No match found"</w:t>
      </w: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4D74D5" w:rsidRPr="004D74D5" w:rsidRDefault="004D74D5" w:rsidP="004D74D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4D74D5" w:rsidRPr="004D74D5" w:rsidRDefault="004D74D5" w:rsidP="004D74D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D74D5">
        <w:rPr>
          <w:rFonts w:ascii="Consolas" w:eastAsia="Times New Roman" w:hAnsi="Consolas" w:cs="Consolas"/>
          <w:color w:val="D4D4D4"/>
          <w:sz w:val="21"/>
          <w:szCs w:val="21"/>
        </w:rPr>
        <w:t> </w:t>
      </w:r>
    </w:p>
    <w:p w:rsidR="00352CD4" w:rsidRDefault="00352CD4" w:rsidP="005A4AD7">
      <w:pPr>
        <w:rPr>
          <w:rFonts w:ascii="Times New Roman" w:hAnsi="Times New Roman" w:cs="Times New Roman"/>
          <w:b/>
          <w:sz w:val="48"/>
          <w:szCs w:val="48"/>
        </w:rPr>
      </w:pPr>
    </w:p>
    <w:p w:rsidR="00DC375C" w:rsidRDefault="00DC375C" w:rsidP="00CF29B7">
      <w:pPr>
        <w:pStyle w:val="Heading1"/>
      </w:pPr>
      <w:r>
        <w:t>Regular Expressions - Character sets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6A9955"/>
          <w:sz w:val="21"/>
          <w:szCs w:val="21"/>
        </w:rPr>
        <w:t>//character sets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=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 /h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[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a-z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]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rry/</w:t>
      </w:r>
      <w:r w:rsidRPr="0036621E">
        <w:rPr>
          <w:rFonts w:ascii="Consolas" w:eastAsia="Times New Roman" w:hAnsi="Consolas" w:cs="Consolas"/>
          <w:color w:val="569CD6"/>
          <w:sz w:val="21"/>
          <w:szCs w:val="21"/>
        </w:rPr>
        <w:t>i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=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 /h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[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0-9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]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rry/</w:t>
      </w:r>
      <w:r w:rsidRPr="0036621E">
        <w:rPr>
          <w:rFonts w:ascii="Consolas" w:eastAsia="Times New Roman" w:hAnsi="Consolas" w:cs="Consolas"/>
          <w:color w:val="569CD6"/>
          <w:sz w:val="21"/>
          <w:szCs w:val="21"/>
        </w:rPr>
        <w:t>i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; </w:t>
      </w:r>
      <w:r w:rsidRPr="0036621E">
        <w:rPr>
          <w:rFonts w:ascii="Consolas" w:eastAsia="Times New Roman" w:hAnsi="Consolas" w:cs="Consolas"/>
          <w:color w:val="6A9955"/>
          <w:sz w:val="21"/>
          <w:szCs w:val="21"/>
        </w:rPr>
        <w:t>//can be -9 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=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 /h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[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aty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]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rry/</w:t>
      </w:r>
      <w:r w:rsidRPr="0036621E">
        <w:rPr>
          <w:rFonts w:ascii="Consolas" w:eastAsia="Times New Roman" w:hAnsi="Consolas" w:cs="Consolas"/>
          <w:color w:val="569CD6"/>
          <w:sz w:val="21"/>
          <w:szCs w:val="21"/>
        </w:rPr>
        <w:t>i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; </w:t>
      </w:r>
      <w:r w:rsidRPr="0036621E">
        <w:rPr>
          <w:rFonts w:ascii="Consolas" w:eastAsia="Times New Roman" w:hAnsi="Consolas" w:cs="Consolas"/>
          <w:color w:val="6A9955"/>
          <w:sz w:val="21"/>
          <w:szCs w:val="21"/>
        </w:rPr>
        <w:t>//can be aty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=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 /h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[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a-z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]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rry/</w:t>
      </w:r>
      <w:r w:rsidRPr="0036621E">
        <w:rPr>
          <w:rFonts w:ascii="Consolas" w:eastAsia="Times New Roman" w:hAnsi="Consolas" w:cs="Consolas"/>
          <w:color w:val="569CD6"/>
          <w:sz w:val="21"/>
          <w:szCs w:val="21"/>
        </w:rPr>
        <w:t>i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; </w:t>
      </w:r>
      <w:r w:rsidRPr="0036621E">
        <w:rPr>
          <w:rFonts w:ascii="Consolas" w:eastAsia="Times New Roman" w:hAnsi="Consolas" w:cs="Consolas"/>
          <w:color w:val="6A9955"/>
          <w:sz w:val="21"/>
          <w:szCs w:val="21"/>
        </w:rPr>
        <w:t>// 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6A9955"/>
          <w:sz w:val="21"/>
          <w:szCs w:val="21"/>
        </w:rPr>
        <w:t>//yeh [] character set k lye h k is jaagh a-z m kuch hotaa ya agar m yahan lkhdo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6A9955"/>
          <w:sz w:val="21"/>
          <w:szCs w:val="21"/>
        </w:rPr>
        <w:t>//[0-9 tih bhi match nh hoga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=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 /ha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[^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aty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]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ry/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621E">
        <w:rPr>
          <w:rFonts w:ascii="Consolas" w:eastAsia="Times New Roman" w:hAnsi="Consolas" w:cs="Consolas"/>
          <w:color w:val="6A9955"/>
          <w:sz w:val="21"/>
          <w:szCs w:val="21"/>
        </w:rPr>
        <w:t>// chahti k k a-x k beach m koi valu na ho agar mjhe aty ko match nh krwanaa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6A9955"/>
          <w:sz w:val="21"/>
          <w:szCs w:val="21"/>
        </w:rPr>
        <w:t>//square brcket laga kr us k beach m kuch dalna or agar wo  match hojata h toh ajayee this is called characters set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=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 /h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[^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aty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]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rr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[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yu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]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/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=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 /h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[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a-zA-Z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]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rr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[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yu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]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/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"harry bhai"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"hirrt bhai"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621E">
        <w:rPr>
          <w:rFonts w:ascii="Consolas" w:eastAsia="Times New Roman" w:hAnsi="Consolas" w:cs="Consolas"/>
          <w:color w:val="6A9955"/>
          <w:sz w:val="21"/>
          <w:szCs w:val="21"/>
        </w:rPr>
        <w:t>//This will not match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"hirry bhai"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621E">
        <w:rPr>
          <w:rFonts w:ascii="Consolas" w:eastAsia="Times New Roman" w:hAnsi="Consolas" w:cs="Consolas"/>
          <w:color w:val="6A9955"/>
          <w:sz w:val="21"/>
          <w:szCs w:val="21"/>
        </w:rPr>
        <w:t>//This will match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"hArry Bhai"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result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621E">
        <w:rPr>
          <w:rFonts w:ascii="Consolas" w:eastAsia="Times New Roman" w:hAnsi="Consolas" w:cs="Consolas"/>
          <w:color w:val="DCDCAA"/>
          <w:sz w:val="21"/>
          <w:szCs w:val="21"/>
        </w:rPr>
        <w:t>exec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6A9955"/>
          <w:sz w:val="21"/>
          <w:szCs w:val="21"/>
        </w:rPr>
        <w:t>//Quantifiers :quantity measure krne k lye use hoti h /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/har</w:t>
      </w:r>
      <w:r w:rsidRPr="0036621E">
        <w:rPr>
          <w:rFonts w:ascii="Consolas" w:eastAsia="Times New Roman" w:hAnsi="Consolas" w:cs="Consolas"/>
          <w:color w:val="D7BA7D"/>
          <w:sz w:val="21"/>
          <w:szCs w:val="21"/>
        </w:rPr>
        <w:t>{0,2}</w:t>
      </w:r>
      <w:r w:rsidRPr="0036621E">
        <w:rPr>
          <w:rFonts w:ascii="Consolas" w:eastAsia="Times New Roman" w:hAnsi="Consolas" w:cs="Consolas"/>
          <w:color w:val="D16969"/>
          <w:sz w:val="21"/>
          <w:szCs w:val="21"/>
        </w:rPr>
        <w:t>/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36621E">
        <w:rPr>
          <w:rFonts w:ascii="Consolas" w:eastAsia="Times New Roman" w:hAnsi="Consolas" w:cs="Consolas"/>
          <w:color w:val="6A9955"/>
          <w:sz w:val="21"/>
          <w:szCs w:val="21"/>
        </w:rPr>
        <w:t>//0 ya 2 character r k 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"harry bhai"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621E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"The Result from exc is"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result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(</w:t>
      </w: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621E">
        <w:rPr>
          <w:rFonts w:ascii="Consolas" w:eastAsia="Times New Roman" w:hAnsi="Consolas" w:cs="Consolas"/>
          <w:color w:val="DCDCAA"/>
          <w:sz w:val="21"/>
          <w:szCs w:val="21"/>
        </w:rPr>
        <w:t>test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)) { </w:t>
      </w: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621E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`The String </w:t>
      </w:r>
      <w:r w:rsidRPr="0036621E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36621E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 mactches the expression </w:t>
      </w:r>
      <w:r w:rsidRPr="0036621E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621E">
        <w:rPr>
          <w:rFonts w:ascii="Consolas" w:eastAsia="Times New Roman" w:hAnsi="Consolas" w:cs="Consolas"/>
          <w:color w:val="51B6C4"/>
          <w:sz w:val="21"/>
          <w:szCs w:val="21"/>
        </w:rPr>
        <w:t>source</w:t>
      </w:r>
      <w:r w:rsidRPr="0036621E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`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);}</w:t>
      </w:r>
    </w:p>
    <w:p w:rsidR="0036621E" w:rsidRPr="0036621E" w:rsidRDefault="0036621E" w:rsidP="0036621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36621E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 { </w:t>
      </w:r>
      <w:r w:rsidRPr="0036621E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36621E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36621E">
        <w:rPr>
          <w:rFonts w:ascii="Consolas" w:eastAsia="Times New Roman" w:hAnsi="Consolas" w:cs="Consolas"/>
          <w:color w:val="CE9178"/>
          <w:sz w:val="21"/>
          <w:szCs w:val="21"/>
        </w:rPr>
        <w:t>"Not Found"</w:t>
      </w:r>
      <w:r w:rsidRPr="0036621E">
        <w:rPr>
          <w:rFonts w:ascii="Consolas" w:eastAsia="Times New Roman" w:hAnsi="Consolas" w:cs="Consolas"/>
          <w:color w:val="D4D4D4"/>
          <w:sz w:val="21"/>
          <w:szCs w:val="21"/>
        </w:rPr>
        <w:t>)}</w:t>
      </w:r>
    </w:p>
    <w:p w:rsidR="0036621E" w:rsidRPr="0036621E" w:rsidRDefault="0036621E" w:rsidP="0036621E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CF29B7" w:rsidRDefault="00CF29B7" w:rsidP="00CF29B7">
      <w:pPr>
        <w:pStyle w:val="Heading1"/>
      </w:pPr>
    </w:p>
    <w:p w:rsidR="0036621E" w:rsidRDefault="0036621E" w:rsidP="00CF29B7">
      <w:pPr>
        <w:pStyle w:val="Heading1"/>
      </w:pPr>
      <w:r>
        <w:lastRenderedPageBreak/>
        <w:t>baki code with harry k website m dkhne h qk mjhe ye itna smjh nh arha tha</w:t>
      </w:r>
    </w:p>
    <w:p w:rsidR="002A460E" w:rsidRDefault="002A460E" w:rsidP="002A460E">
      <w:pPr>
        <w:pStyle w:val="Heading1"/>
      </w:pPr>
    </w:p>
    <w:p w:rsidR="002A460E" w:rsidRDefault="002A460E" w:rsidP="002A460E">
      <w:pPr>
        <w:pStyle w:val="Heading1"/>
      </w:pPr>
      <w:r>
        <w:t>Shorthand character classes:</w:t>
      </w:r>
    </w:p>
    <w:p w:rsidR="002A460E" w:rsidRDefault="002A460E" w:rsidP="002A460E">
      <w:pPr>
        <w:pStyle w:val="Heading1"/>
      </w:pPr>
    </w:p>
    <w:p w:rsidR="0036621E" w:rsidRDefault="0036621E" w:rsidP="00CF29B7">
      <w:pPr>
        <w:pStyle w:val="Heading1"/>
      </w:pPr>
    </w:p>
    <w:p w:rsidR="002A460E" w:rsidRDefault="002A460E" w:rsidP="00CF29B7">
      <w:pPr>
        <w:pStyle w:val="Heading1"/>
      </w:pPr>
    </w:p>
    <w:p w:rsidR="00EF16F9" w:rsidRDefault="00EF16F9" w:rsidP="00CF29B7">
      <w:pPr>
        <w:pStyle w:val="Heading1"/>
      </w:pPr>
    </w:p>
    <w:p w:rsidR="00EF16F9" w:rsidRDefault="00EF16F9" w:rsidP="00CF29B7">
      <w:pPr>
        <w:pStyle w:val="Heading1"/>
      </w:pPr>
    </w:p>
    <w:p w:rsidR="00EF16F9" w:rsidRDefault="00EF16F9" w:rsidP="00CF29B7">
      <w:pPr>
        <w:pStyle w:val="Heading1"/>
      </w:pPr>
    </w:p>
    <w:p w:rsidR="00EF16F9" w:rsidRDefault="00EF16F9" w:rsidP="00CF29B7">
      <w:pPr>
        <w:pStyle w:val="Heading1"/>
      </w:pPr>
      <w:r>
        <w:t>Project 4:Form-validation Regular Expression:</w:t>
      </w:r>
    </w:p>
    <w:p w:rsidR="00EF16F9" w:rsidRDefault="00EF16F9" w:rsidP="00CF29B7">
      <w:pPr>
        <w:pStyle w:val="Heading1"/>
      </w:pPr>
      <w:r>
        <w:t>Js file: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name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"name"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email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"email"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phone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"phone"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validEmail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false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validPhone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false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validUser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false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addEventListener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'blur'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,()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"name is blurred"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    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D16969"/>
          <w:sz w:val="21"/>
          <w:szCs w:val="21"/>
        </w:rPr>
        <w:t>/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^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[</w:t>
      </w:r>
      <w:r w:rsidRPr="00EF16F9">
        <w:rPr>
          <w:rFonts w:ascii="Consolas" w:eastAsia="Times New Roman" w:hAnsi="Consolas" w:cs="Consolas"/>
          <w:color w:val="D16969"/>
          <w:sz w:val="21"/>
          <w:szCs w:val="21"/>
        </w:rPr>
        <w:t>a-zA-Z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]([</w:t>
      </w:r>
      <w:r w:rsidRPr="00EF16F9">
        <w:rPr>
          <w:rFonts w:ascii="Consolas" w:eastAsia="Times New Roman" w:hAnsi="Consolas" w:cs="Consolas"/>
          <w:color w:val="D16969"/>
          <w:sz w:val="21"/>
          <w:szCs w:val="21"/>
        </w:rPr>
        <w:t>0-9a-zA-Z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])</w:t>
      </w:r>
      <w:r w:rsidRPr="00EF16F9">
        <w:rPr>
          <w:rFonts w:ascii="Consolas" w:eastAsia="Times New Roman" w:hAnsi="Consolas" w:cs="Consolas"/>
          <w:color w:val="D7BA7D"/>
          <w:sz w:val="21"/>
          <w:szCs w:val="21"/>
        </w:rPr>
        <w:t>{2,10}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$</w:t>
      </w:r>
      <w:r w:rsidRPr="00EF16F9">
        <w:rPr>
          <w:rFonts w:ascii="Consolas" w:eastAsia="Times New Roman" w:hAnsi="Consolas" w:cs="Consolas"/>
          <w:color w:val="D16969"/>
          <w:sz w:val="21"/>
          <w:szCs w:val="21"/>
        </w:rPr>
        <w:t>/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test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)){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classList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remove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'is-invalid'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validUser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true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classList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add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'is-invalid'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validUser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false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})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email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addEventListener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'blur'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,()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"phone is blurred"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D16969"/>
          <w:sz w:val="21"/>
          <w:szCs w:val="21"/>
        </w:rPr>
        <w:t>/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^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([</w:t>
      </w:r>
      <w:r w:rsidRPr="00EF16F9">
        <w:rPr>
          <w:rFonts w:ascii="Consolas" w:eastAsia="Times New Roman" w:hAnsi="Consolas" w:cs="Consolas"/>
          <w:color w:val="D16969"/>
          <w:sz w:val="21"/>
          <w:szCs w:val="21"/>
        </w:rPr>
        <w:t>_\-</w:t>
      </w:r>
      <w:r w:rsidRPr="00EF16F9">
        <w:rPr>
          <w:rFonts w:ascii="Consolas" w:eastAsia="Times New Roman" w:hAnsi="Consolas" w:cs="Consolas"/>
          <w:color w:val="D7BA7D"/>
          <w:sz w:val="21"/>
          <w:szCs w:val="21"/>
        </w:rPr>
        <w:t>\.</w:t>
      </w:r>
      <w:r w:rsidRPr="00EF16F9">
        <w:rPr>
          <w:rFonts w:ascii="Consolas" w:eastAsia="Times New Roman" w:hAnsi="Consolas" w:cs="Consolas"/>
          <w:color w:val="D16969"/>
          <w:sz w:val="21"/>
          <w:szCs w:val="21"/>
        </w:rPr>
        <w:t>0-9a-zA-z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]</w:t>
      </w:r>
      <w:r w:rsidRPr="00EF16F9">
        <w:rPr>
          <w:rFonts w:ascii="Consolas" w:eastAsia="Times New Roman" w:hAnsi="Consolas" w:cs="Consolas"/>
          <w:color w:val="D7BA7D"/>
          <w:sz w:val="21"/>
          <w:szCs w:val="21"/>
        </w:rPr>
        <w:t>+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)</w:t>
      </w:r>
      <w:r w:rsidRPr="00EF16F9">
        <w:rPr>
          <w:rFonts w:ascii="Consolas" w:eastAsia="Times New Roman" w:hAnsi="Consolas" w:cs="Consolas"/>
          <w:color w:val="D16969"/>
          <w:sz w:val="21"/>
          <w:szCs w:val="21"/>
        </w:rPr>
        <w:t>@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([</w:t>
      </w:r>
      <w:r w:rsidRPr="00EF16F9">
        <w:rPr>
          <w:rFonts w:ascii="Consolas" w:eastAsia="Times New Roman" w:hAnsi="Consolas" w:cs="Consolas"/>
          <w:color w:val="D16969"/>
          <w:sz w:val="21"/>
          <w:szCs w:val="21"/>
        </w:rPr>
        <w:t>0-9_\-</w:t>
      </w:r>
      <w:r w:rsidRPr="00EF16F9">
        <w:rPr>
          <w:rFonts w:ascii="Consolas" w:eastAsia="Times New Roman" w:hAnsi="Consolas" w:cs="Consolas"/>
          <w:color w:val="D7BA7D"/>
          <w:sz w:val="21"/>
          <w:szCs w:val="21"/>
        </w:rPr>
        <w:t>\.</w:t>
      </w:r>
      <w:r w:rsidRPr="00EF16F9">
        <w:rPr>
          <w:rFonts w:ascii="Consolas" w:eastAsia="Times New Roman" w:hAnsi="Consolas" w:cs="Consolas"/>
          <w:color w:val="D16969"/>
          <w:sz w:val="21"/>
          <w:szCs w:val="21"/>
        </w:rPr>
        <w:t>a-zA-z0-9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]</w:t>
      </w:r>
      <w:r w:rsidRPr="00EF16F9">
        <w:rPr>
          <w:rFonts w:ascii="Consolas" w:eastAsia="Times New Roman" w:hAnsi="Consolas" w:cs="Consolas"/>
          <w:color w:val="D7BA7D"/>
          <w:sz w:val="21"/>
          <w:szCs w:val="21"/>
        </w:rPr>
        <w:t>+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)</w:t>
      </w:r>
      <w:r w:rsidRPr="00EF16F9">
        <w:rPr>
          <w:rFonts w:ascii="Consolas" w:eastAsia="Times New Roman" w:hAnsi="Consolas" w:cs="Consolas"/>
          <w:color w:val="D7BA7D"/>
          <w:sz w:val="21"/>
          <w:szCs w:val="21"/>
        </w:rPr>
        <w:t>\.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([</w:t>
      </w:r>
      <w:r w:rsidRPr="00EF16F9">
        <w:rPr>
          <w:rFonts w:ascii="Consolas" w:eastAsia="Times New Roman" w:hAnsi="Consolas" w:cs="Consolas"/>
          <w:color w:val="D16969"/>
          <w:sz w:val="21"/>
          <w:szCs w:val="21"/>
        </w:rPr>
        <w:t>a-zA-Z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])</w:t>
      </w:r>
      <w:r w:rsidRPr="00EF16F9">
        <w:rPr>
          <w:rFonts w:ascii="Consolas" w:eastAsia="Times New Roman" w:hAnsi="Consolas" w:cs="Consolas"/>
          <w:color w:val="D7BA7D"/>
          <w:sz w:val="21"/>
          <w:szCs w:val="21"/>
        </w:rPr>
        <w:t>{2,7}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$</w:t>
      </w:r>
      <w:r w:rsidRPr="00EF16F9">
        <w:rPr>
          <w:rFonts w:ascii="Consolas" w:eastAsia="Times New Roman" w:hAnsi="Consolas" w:cs="Consolas"/>
          <w:color w:val="D16969"/>
          <w:sz w:val="21"/>
          <w:szCs w:val="21"/>
        </w:rPr>
        <w:t>/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email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test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)){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email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classList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remove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'is-invalid'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validEmail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true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email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classList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add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'is-invalid'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validEmail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false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}) 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phone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addEventListener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'blur'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,()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"email is blurred"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D16969"/>
          <w:sz w:val="21"/>
          <w:szCs w:val="21"/>
        </w:rPr>
        <w:t>/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^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([</w:t>
      </w:r>
      <w:r w:rsidRPr="00EF16F9">
        <w:rPr>
          <w:rFonts w:ascii="Consolas" w:eastAsia="Times New Roman" w:hAnsi="Consolas" w:cs="Consolas"/>
          <w:color w:val="D16969"/>
          <w:sz w:val="21"/>
          <w:szCs w:val="21"/>
        </w:rPr>
        <w:t>0-9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])</w:t>
      </w:r>
      <w:r w:rsidRPr="00EF16F9">
        <w:rPr>
          <w:rFonts w:ascii="Consolas" w:eastAsia="Times New Roman" w:hAnsi="Consolas" w:cs="Consolas"/>
          <w:color w:val="D7BA7D"/>
          <w:sz w:val="21"/>
          <w:szCs w:val="21"/>
        </w:rPr>
        <w:t>{11}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$</w:t>
      </w:r>
      <w:r w:rsidRPr="00EF16F9">
        <w:rPr>
          <w:rFonts w:ascii="Consolas" w:eastAsia="Times New Roman" w:hAnsi="Consolas" w:cs="Consolas"/>
          <w:color w:val="D16969"/>
          <w:sz w:val="21"/>
          <w:szCs w:val="21"/>
        </w:rPr>
        <w:t>/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phone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regex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test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str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)){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phone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classList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remove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'is-invalid'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validPhone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true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phone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classList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add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'is-invalid'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validPhone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false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})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submit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"submit"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submit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addEventListener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"click"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,(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preventDefault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failure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"failure"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success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"success"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validEmail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&amp;&amp;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validPhone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&amp;&amp;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validUser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"All Vaid"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success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classList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add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"show"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$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'#failure'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alert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'close'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"one may be invalid"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failure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51B6C4"/>
          <w:sz w:val="21"/>
          <w:szCs w:val="21"/>
        </w:rPr>
        <w:t>classList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add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"show"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$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'#success'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alert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'close'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})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F16F9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validEmail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validPhone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validUser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Default="00EF16F9" w:rsidP="00CF29B7">
      <w:pPr>
        <w:pStyle w:val="Heading1"/>
      </w:pPr>
      <w:r>
        <w:t>Index.html: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lang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"en"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6A9955"/>
          <w:sz w:val="21"/>
          <w:szCs w:val="21"/>
        </w:rPr>
        <w:t>&lt;!-- Required meta tags --&gt;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charset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"utf-8"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"viewport"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"width=device-width, initial-scale=1, shrink-to-fit=no"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6A9955"/>
          <w:sz w:val="21"/>
          <w:szCs w:val="21"/>
        </w:rPr>
        <w:t>&lt;!-- Bootstrap CSS --&gt;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link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rel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"stylesheet"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"https://stackpath.bootstrapcdn.com/bootstrap/4.4.1/css/bootstrap.min.css"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integrity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"sha384-Vkoo8x4CGsO3+Hhxv8T/Q5PaXtkKtu6ug5TOeNV6gBiFeWPGFN9MuhOf23Q9Ifjh"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crossorigin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"anonymous"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Pakistan's Travel Desk!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"success"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"alert alert-success alert-dismissible fade"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role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"alert"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strong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Success!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strong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Your travel request has been successfully submitted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"button"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"close"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data-dismiss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"alert"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aria-label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"Close"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aria-hidden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"true"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&amp;times;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"failure"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"alert alert-danger alert-dismissible fade"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role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"alert"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strong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Error!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strong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Your travel request has not been send due to Error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"button"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"close"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data-dismiss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"alert"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aria-label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"Close"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aria-hidden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"true"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&amp;times;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"container"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Pakistan's Travel Desk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form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"form-group"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label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for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"name"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userame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label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input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"text"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"form-control"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"name"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placeholder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"Enter your name"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small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"nameValid"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"form-text text-muted invalid-feedback"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  Your username must be 2-10 long.Must Start with aplhabet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small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"form-group"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label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for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"email"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Email Address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label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input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"text"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"form-control"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"email"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placeholder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"Enter your email"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small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"phoneValid"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"form-text text-muted invalid-feedback"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  Your email is invalid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small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"form-group"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label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for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"car"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Select your car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label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select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"form-control"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"car"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option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Omni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option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option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Maruti 800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option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option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Ford Titanium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option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option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Audi A4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option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select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"form-group"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label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for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"address"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Enter your Address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label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textarea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"form-control"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"address"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rows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"3"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textarea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"form-group"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label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for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"phone"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Enter your phone number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label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input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"phone"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"form-control"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"phone"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placeholder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"Enter your Phone Number"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small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"phoneValid"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"form-text text-muted invalid-feedback"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  Number must be in 11 digit long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small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"form-group"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label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for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"exampleFormControlTextarea1"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Any other Message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label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textarea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"form-control"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"msg"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rows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"3"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textarea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"submit"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"btn btn-primary"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  Submit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form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6A9955"/>
          <w:sz w:val="21"/>
          <w:szCs w:val="21"/>
        </w:rPr>
        <w:t>&lt;!-- Optional JavaScript --&gt;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6A9955"/>
          <w:sz w:val="21"/>
          <w:szCs w:val="21"/>
        </w:rPr>
        <w:t>&lt;!-- jQuery first, then Popper.js, then Bootstrap JS --&gt;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"js/apps.js"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"https://code.jquery.com/jquery-3.4.1.slim.min.js"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integrity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"sha384-J6qa4849blE2+poT4WnyKhv5vZF5SrPo0iEjwBvKU7imGFAV0wwj1yYfoRSJoZ+n"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crossorigin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"anonymous"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"https://cdn.jsdelivr.net/npm/popper.js@1.16.0/dist/umd/popper.min.js"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integrity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"sha384-Q6E9RHvbIyZFJoft+2mJbHaEWldlvI9IOYy5n3zV9zzTtmI3UksdQRVvoxMfooAo"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crossorigin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"anonymous"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scrip</w:t>
      </w:r>
      <w:ins w:id="4" w:author="SS Computer" w:date="2020-08-21T16:44:00Z">
        <w:r w:rsidR="00CC6C75">
          <w:rPr>
            <w:rFonts w:ascii="Consolas" w:eastAsia="Times New Roman" w:hAnsi="Consolas" w:cs="Consolas"/>
            <w:color w:val="569CD6"/>
            <w:sz w:val="21"/>
            <w:szCs w:val="21"/>
          </w:rPr>
          <w:t>]\</w:t>
        </w:r>
      </w:ins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t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"https://stackpath.bootstrapcdn.com/bootstrap/4.4.1/js/bootstrap.min.js"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integrity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"sha384-wfSDF2E50Y2D1uUdj0O3uMBJnjuUD4Ih7YwaYd1iqfktj0Uod8GCExl3Og8ifwB6"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F16F9">
        <w:rPr>
          <w:rFonts w:ascii="Consolas" w:eastAsia="Times New Roman" w:hAnsi="Consolas" w:cs="Consolas"/>
          <w:color w:val="9CDCFE"/>
          <w:sz w:val="21"/>
          <w:szCs w:val="21"/>
        </w:rPr>
        <w:t>crossorigin</w:t>
      </w:r>
      <w:r w:rsidRPr="00EF1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F16F9">
        <w:rPr>
          <w:rFonts w:ascii="Consolas" w:eastAsia="Times New Roman" w:hAnsi="Consolas" w:cs="Consolas"/>
          <w:color w:val="CE9178"/>
          <w:sz w:val="21"/>
          <w:szCs w:val="21"/>
        </w:rPr>
        <w:t>"anonymous"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Pr="00EF16F9" w:rsidRDefault="00EF16F9" w:rsidP="00EF16F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F16F9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EF1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F16F9" w:rsidRDefault="00EF16F9" w:rsidP="00CF29B7">
      <w:pPr>
        <w:pStyle w:val="Heading1"/>
      </w:pPr>
    </w:p>
    <w:p w:rsidR="00C5412A" w:rsidRDefault="00C5412A" w:rsidP="00C5412A">
      <w:pPr>
        <w:pStyle w:val="Heading1"/>
      </w:pPr>
      <w:r>
        <w:t>Iterators in JavaScript</w:t>
      </w:r>
    </w:p>
    <w:p w:rsidR="00B63FD8" w:rsidRDefault="00B63FD8" w:rsidP="00676B44">
      <w:pPr>
        <w:shd w:val="clear" w:color="auto" w:fill="1E1E1E"/>
        <w:spacing w:after="0" w:line="285" w:lineRule="atLeast"/>
        <w:rPr>
          <w:ins w:id="5" w:author="SS Computer" w:date="2020-10-03T16:21:00Z"/>
          <w:rFonts w:ascii="Consolas" w:eastAsia="Times New Roman" w:hAnsi="Consolas" w:cs="Consolas"/>
          <w:color w:val="569CD6"/>
          <w:sz w:val="21"/>
          <w:szCs w:val="21"/>
        </w:rPr>
      </w:pP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569CD6"/>
          <w:sz w:val="21"/>
          <w:szCs w:val="21"/>
        </w:rPr>
        <w:lastRenderedPageBreak/>
        <w:t>const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76B44">
        <w:rPr>
          <w:rFonts w:ascii="Consolas" w:eastAsia="Times New Roman" w:hAnsi="Consolas" w:cs="Consolas"/>
          <w:color w:val="51B6C4"/>
          <w:sz w:val="21"/>
          <w:szCs w:val="21"/>
        </w:rPr>
        <w:t>myArray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= [</w:t>
      </w:r>
      <w:r w:rsidRPr="00676B44">
        <w:rPr>
          <w:rFonts w:ascii="Consolas" w:eastAsia="Times New Roman" w:hAnsi="Consolas" w:cs="Consolas"/>
          <w:color w:val="CE9178"/>
          <w:sz w:val="21"/>
          <w:szCs w:val="21"/>
        </w:rPr>
        <w:t>'Apples'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676B44">
        <w:rPr>
          <w:rFonts w:ascii="Consolas" w:eastAsia="Times New Roman" w:hAnsi="Consolas" w:cs="Consolas"/>
          <w:color w:val="CE9178"/>
          <w:sz w:val="21"/>
          <w:szCs w:val="21"/>
        </w:rPr>
        <w:t>'Grapes'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676B44">
        <w:rPr>
          <w:rFonts w:ascii="Consolas" w:eastAsia="Times New Roman" w:hAnsi="Consolas" w:cs="Consolas"/>
          <w:color w:val="CE9178"/>
          <w:sz w:val="21"/>
          <w:szCs w:val="21"/>
        </w:rPr>
        <w:t>'Oranges'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676B44">
        <w:rPr>
          <w:rFonts w:ascii="Consolas" w:eastAsia="Times New Roman" w:hAnsi="Consolas" w:cs="Consolas"/>
          <w:color w:val="CE9178"/>
          <w:sz w:val="21"/>
          <w:szCs w:val="21"/>
        </w:rPr>
        <w:t>'Bhindi'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];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676B4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676B44">
        <w:rPr>
          <w:rFonts w:ascii="Consolas" w:eastAsia="Times New Roman" w:hAnsi="Consolas" w:cs="Consolas"/>
          <w:color w:val="51B6C4"/>
          <w:sz w:val="21"/>
          <w:szCs w:val="21"/>
        </w:rPr>
        <w:t>myArray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76B44">
        <w:rPr>
          <w:rFonts w:ascii="Consolas" w:eastAsia="Times New Roman" w:hAnsi="Consolas" w:cs="Consolas"/>
          <w:color w:val="DCDCAA"/>
          <w:sz w:val="21"/>
          <w:szCs w:val="21"/>
        </w:rPr>
        <w:t>fruitsIterators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array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) {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676B44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nextIndex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676B44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676B44">
        <w:rPr>
          <w:rFonts w:ascii="Consolas" w:eastAsia="Times New Roman" w:hAnsi="Consolas" w:cs="Consolas"/>
          <w:color w:val="6A9955"/>
          <w:sz w:val="21"/>
          <w:szCs w:val="21"/>
        </w:rPr>
        <w:t>//we will return an object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676B44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676B44">
        <w:rPr>
          <w:rFonts w:ascii="Consolas" w:eastAsia="Times New Roman" w:hAnsi="Consolas" w:cs="Consolas"/>
          <w:color w:val="DCDCAA"/>
          <w:sz w:val="21"/>
          <w:szCs w:val="21"/>
        </w:rPr>
        <w:t>next</w:t>
      </w: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76B44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() {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676B44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(</w:t>
      </w: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nextIndex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&lt; </w:t>
      </w: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array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length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) {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676B44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{</w:t>
      </w:r>
      <w:r w:rsidRPr="00676B44">
        <w:rPr>
          <w:rFonts w:ascii="Consolas" w:eastAsia="Times New Roman" w:hAnsi="Consolas" w:cs="Consolas"/>
          <w:color w:val="6A9955"/>
          <w:sz w:val="21"/>
          <w:szCs w:val="21"/>
        </w:rPr>
        <w:t>//we will return this object: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    </w:t>
      </w: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value: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array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nextIndex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++],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    </w:t>
      </w: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done: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76B44">
        <w:rPr>
          <w:rFonts w:ascii="Consolas" w:eastAsia="Times New Roman" w:hAnsi="Consolas" w:cs="Consolas"/>
          <w:color w:val="569CD6"/>
          <w:sz w:val="21"/>
          <w:szCs w:val="21"/>
        </w:rPr>
        <w:t>false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 }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676B44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676B44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{ </w:t>
      </w: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done: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76B44">
        <w:rPr>
          <w:rFonts w:ascii="Consolas" w:eastAsia="Times New Roman" w:hAnsi="Consolas" w:cs="Consolas"/>
          <w:color w:val="569CD6"/>
          <w:sz w:val="21"/>
          <w:szCs w:val="21"/>
        </w:rPr>
        <w:t>true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}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           }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       }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76B44">
        <w:rPr>
          <w:rFonts w:ascii="Consolas" w:eastAsia="Times New Roman" w:hAnsi="Consolas" w:cs="Consolas"/>
          <w:color w:val="51B6C4"/>
          <w:sz w:val="21"/>
          <w:szCs w:val="21"/>
        </w:rPr>
        <w:t>fruits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676B44">
        <w:rPr>
          <w:rFonts w:ascii="Consolas" w:eastAsia="Times New Roman" w:hAnsi="Consolas" w:cs="Consolas"/>
          <w:color w:val="DCDCAA"/>
          <w:sz w:val="21"/>
          <w:szCs w:val="21"/>
        </w:rPr>
        <w:t>fruitsIterators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676B44">
        <w:rPr>
          <w:rFonts w:ascii="Consolas" w:eastAsia="Times New Roman" w:hAnsi="Consolas" w:cs="Consolas"/>
          <w:color w:val="51B6C4"/>
          <w:sz w:val="21"/>
          <w:szCs w:val="21"/>
        </w:rPr>
        <w:t>myArray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676B4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676B44">
        <w:rPr>
          <w:rFonts w:ascii="Consolas" w:eastAsia="Times New Roman" w:hAnsi="Consolas" w:cs="Consolas"/>
          <w:color w:val="51B6C4"/>
          <w:sz w:val="21"/>
          <w:szCs w:val="21"/>
        </w:rPr>
        <w:t>fruits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676B44">
        <w:rPr>
          <w:rFonts w:ascii="Consolas" w:eastAsia="Times New Roman" w:hAnsi="Consolas" w:cs="Consolas"/>
          <w:color w:val="DCDCAA"/>
          <w:sz w:val="21"/>
          <w:szCs w:val="21"/>
        </w:rPr>
        <w:t>next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().</w:t>
      </w: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676B4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676B44">
        <w:rPr>
          <w:rFonts w:ascii="Consolas" w:eastAsia="Times New Roman" w:hAnsi="Consolas" w:cs="Consolas"/>
          <w:color w:val="51B6C4"/>
          <w:sz w:val="21"/>
          <w:szCs w:val="21"/>
        </w:rPr>
        <w:t>fruits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676B44">
        <w:rPr>
          <w:rFonts w:ascii="Consolas" w:eastAsia="Times New Roman" w:hAnsi="Consolas" w:cs="Consolas"/>
          <w:color w:val="DCDCAA"/>
          <w:sz w:val="21"/>
          <w:szCs w:val="21"/>
        </w:rPr>
        <w:t>next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().</w:t>
      </w: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676B4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676B44">
        <w:rPr>
          <w:rFonts w:ascii="Consolas" w:eastAsia="Times New Roman" w:hAnsi="Consolas" w:cs="Consolas"/>
          <w:color w:val="51B6C4"/>
          <w:sz w:val="21"/>
          <w:szCs w:val="21"/>
        </w:rPr>
        <w:t>fruits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676B44">
        <w:rPr>
          <w:rFonts w:ascii="Consolas" w:eastAsia="Times New Roman" w:hAnsi="Consolas" w:cs="Consolas"/>
          <w:color w:val="DCDCAA"/>
          <w:sz w:val="21"/>
          <w:szCs w:val="21"/>
        </w:rPr>
        <w:t>next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().</w:t>
      </w: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676B4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676B44">
        <w:rPr>
          <w:rFonts w:ascii="Consolas" w:eastAsia="Times New Roman" w:hAnsi="Consolas" w:cs="Consolas"/>
          <w:color w:val="51B6C4"/>
          <w:sz w:val="21"/>
          <w:szCs w:val="21"/>
        </w:rPr>
        <w:t>fruits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676B44">
        <w:rPr>
          <w:rFonts w:ascii="Consolas" w:eastAsia="Times New Roman" w:hAnsi="Consolas" w:cs="Consolas"/>
          <w:color w:val="DCDCAA"/>
          <w:sz w:val="21"/>
          <w:szCs w:val="21"/>
        </w:rPr>
        <w:t>next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().</w:t>
      </w: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676B44" w:rsidRPr="00676B44" w:rsidRDefault="00676B44" w:rsidP="00676B4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676B44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676B44">
        <w:rPr>
          <w:rFonts w:ascii="Consolas" w:eastAsia="Times New Roman" w:hAnsi="Consolas" w:cs="Consolas"/>
          <w:color w:val="51B6C4"/>
          <w:sz w:val="21"/>
          <w:szCs w:val="21"/>
        </w:rPr>
        <w:t>fruits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676B44">
        <w:rPr>
          <w:rFonts w:ascii="Consolas" w:eastAsia="Times New Roman" w:hAnsi="Consolas" w:cs="Consolas"/>
          <w:color w:val="DCDCAA"/>
          <w:sz w:val="21"/>
          <w:szCs w:val="21"/>
        </w:rPr>
        <w:t>next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().</w:t>
      </w:r>
      <w:r w:rsidRPr="00676B44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676B44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F16F9" w:rsidRDefault="000A3EC2" w:rsidP="00CF29B7">
      <w:pPr>
        <w:pStyle w:val="Heading1"/>
      </w:pPr>
      <w:r>
        <w:t>AlarmClock</w:t>
      </w:r>
    </w:p>
    <w:p w:rsidR="000A3EC2" w:rsidRDefault="000A3EC2" w:rsidP="00CF29B7">
      <w:pPr>
        <w:pStyle w:val="Heading1"/>
      </w:pPr>
      <w:r>
        <w:t>Js: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A3EC2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"HH"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alarmSubmit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A3EC2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"alarmSubmit"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alarmSubmit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A3EC2">
        <w:rPr>
          <w:rFonts w:ascii="Consolas" w:eastAsia="Times New Roman" w:hAnsi="Consolas" w:cs="Consolas"/>
          <w:color w:val="DCDCAA"/>
          <w:sz w:val="21"/>
          <w:szCs w:val="21"/>
        </w:rPr>
        <w:t>addEventListener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"click"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0A3EC2">
        <w:rPr>
          <w:rFonts w:ascii="Consolas" w:eastAsia="Times New Roman" w:hAnsi="Consolas" w:cs="Consolas"/>
          <w:color w:val="DCDCAA"/>
          <w:sz w:val="21"/>
          <w:szCs w:val="21"/>
        </w:rPr>
        <w:t>setAlarm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DCDCAA"/>
          <w:sz w:val="21"/>
          <w:szCs w:val="21"/>
        </w:rPr>
        <w:t>setAlarm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A3EC2">
        <w:rPr>
          <w:rFonts w:ascii="Consolas" w:eastAsia="Times New Roman" w:hAnsi="Consolas" w:cs="Consolas"/>
          <w:color w:val="DCDCAA"/>
          <w:sz w:val="21"/>
          <w:szCs w:val="21"/>
        </w:rPr>
        <w:t>preventDefault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alarm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A3EC2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"alarm"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A3EC2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`Setting Alarm...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alarm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`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alarmDate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4EC9B0"/>
          <w:sz w:val="21"/>
          <w:szCs w:val="21"/>
        </w:rPr>
        <w:t>Date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alarm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A3EC2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alarmDate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now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4EC9B0"/>
          <w:sz w:val="21"/>
          <w:szCs w:val="21"/>
        </w:rPr>
        <w:t>Date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A3EC2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alarmDate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-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now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timeToAlarm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alarmDate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-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now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    </w:t>
      </w:r>
      <w:r w:rsidRPr="000A3EC2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timeToAlarm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&gt;= </w:t>
      </w:r>
      <w:r w:rsidRPr="000A3EC2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0A3EC2">
        <w:rPr>
          <w:rFonts w:ascii="Consolas" w:eastAsia="Times New Roman" w:hAnsi="Consolas" w:cs="Consolas"/>
          <w:color w:val="DCDCAA"/>
          <w:sz w:val="21"/>
          <w:szCs w:val="21"/>
        </w:rPr>
        <w:t>setTimeout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(() 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      </w:t>
      </w:r>
      <w:r w:rsidRPr="000A3EC2">
        <w:rPr>
          <w:rFonts w:ascii="Consolas" w:eastAsia="Times New Roman" w:hAnsi="Consolas" w:cs="Consolas"/>
          <w:color w:val="DCDCAA"/>
          <w:sz w:val="21"/>
          <w:szCs w:val="21"/>
        </w:rPr>
        <w:t>ringBell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  },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timeToAlarm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A3EC2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A3EC2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"Will not bell"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DCDCAA"/>
          <w:sz w:val="21"/>
          <w:szCs w:val="21"/>
        </w:rPr>
        <w:t>ringBell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var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audio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4EC9B0"/>
          <w:sz w:val="21"/>
          <w:szCs w:val="21"/>
        </w:rPr>
        <w:t>Audio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'https://interactive-examples.mdn.mozilla.net/media/examples/t-rex-roar.mp3'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audio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A3EC2">
        <w:rPr>
          <w:rFonts w:ascii="Consolas" w:eastAsia="Times New Roman" w:hAnsi="Consolas" w:cs="Consolas"/>
          <w:color w:val="DCDCAA"/>
          <w:sz w:val="21"/>
          <w:szCs w:val="21"/>
        </w:rPr>
        <w:t>play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0A3EC2" w:rsidRDefault="000A3EC2" w:rsidP="00CF29B7">
      <w:pPr>
        <w:pStyle w:val="Heading1"/>
      </w:pPr>
    </w:p>
    <w:p w:rsidR="000A3EC2" w:rsidRDefault="000A3EC2" w:rsidP="00CF29B7">
      <w:pPr>
        <w:pStyle w:val="Heading1"/>
      </w:pPr>
      <w:r>
        <w:t>Index: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form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"form-group"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label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for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"alaram"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Set Alarm 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label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  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input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"text"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"form-control"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"alarm"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"alarm"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placeholder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"Enter alaram in yyyy-mm-dd hr:mn:ss"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"text"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"alarmSubmit"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A3EC2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A3EC2">
        <w:rPr>
          <w:rFonts w:ascii="Consolas" w:eastAsia="Times New Roman" w:hAnsi="Consolas" w:cs="Consolas"/>
          <w:color w:val="CE9178"/>
          <w:sz w:val="21"/>
          <w:szCs w:val="21"/>
        </w:rPr>
        <w:t>"btn btn-primary"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Set Alarm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D4D4D4"/>
          <w:sz w:val="21"/>
          <w:szCs w:val="21"/>
        </w:rPr>
        <w:t>  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form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0A3EC2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0A3EC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0A3EC2" w:rsidRPr="000A3EC2" w:rsidRDefault="000A3EC2" w:rsidP="000A3EC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0A3EC2" w:rsidRDefault="00EE6C8F" w:rsidP="00CF29B7">
      <w:pPr>
        <w:pStyle w:val="Heading1"/>
      </w:pPr>
      <w:r>
        <w:t>Generators :</w:t>
      </w:r>
    </w:p>
    <w:p w:rsidR="00EE6C8F" w:rsidRPr="00EE6C8F" w:rsidRDefault="00EE6C8F" w:rsidP="00EE6C8F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E6C8F">
        <w:rPr>
          <w:rFonts w:ascii="Consolas" w:eastAsia="Times New Roman" w:hAnsi="Consolas" w:cs="Consolas"/>
          <w:color w:val="6A9955"/>
          <w:sz w:val="21"/>
          <w:szCs w:val="21"/>
        </w:rPr>
        <w:t>//runtime pe value generate kregaa similar that we use in python</w:t>
      </w:r>
    </w:p>
    <w:p w:rsidR="00EE6C8F" w:rsidRPr="00EE6C8F" w:rsidRDefault="00EE6C8F" w:rsidP="00EE6C8F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E6C8F">
        <w:rPr>
          <w:rFonts w:ascii="Consolas" w:eastAsia="Times New Roman" w:hAnsi="Consolas" w:cs="Consolas"/>
          <w:color w:val="6A9955"/>
          <w:sz w:val="21"/>
          <w:szCs w:val="21"/>
        </w:rPr>
        <w:t>//function k bd * laga dena is syntax of generator</w:t>
      </w:r>
    </w:p>
    <w:p w:rsidR="00EE6C8F" w:rsidRPr="00EE6C8F" w:rsidRDefault="00EE6C8F" w:rsidP="00EE6C8F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E6C8F">
        <w:rPr>
          <w:rFonts w:ascii="Consolas" w:eastAsia="Times New Roman" w:hAnsi="Consolas" w:cs="Consolas"/>
          <w:color w:val="6A9955"/>
          <w:sz w:val="21"/>
          <w:szCs w:val="21"/>
        </w:rPr>
        <w:t>//yeild is 1 key workd yeild vale generat karega</w:t>
      </w:r>
    </w:p>
    <w:p w:rsidR="00EE6C8F" w:rsidRPr="00EE6C8F" w:rsidRDefault="00EE6C8F" w:rsidP="00EE6C8F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E6C8F">
        <w:rPr>
          <w:rFonts w:ascii="Consolas" w:eastAsia="Times New Roman" w:hAnsi="Consolas" w:cs="Consolas"/>
          <w:color w:val="569CD6"/>
          <w:sz w:val="21"/>
          <w:szCs w:val="21"/>
        </w:rPr>
        <w:t>function*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E6C8F">
        <w:rPr>
          <w:rFonts w:ascii="Consolas" w:eastAsia="Times New Roman" w:hAnsi="Consolas" w:cs="Consolas"/>
          <w:color w:val="DCDCAA"/>
          <w:sz w:val="21"/>
          <w:szCs w:val="21"/>
        </w:rPr>
        <w:t>numbersGen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EE6C8F" w:rsidRPr="00EE6C8F" w:rsidRDefault="00EE6C8F" w:rsidP="00EE6C8F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EE6C8F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E6C8F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E6C8F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EE6C8F" w:rsidRPr="00EE6C8F" w:rsidRDefault="00EE6C8F" w:rsidP="00EE6C8F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   </w:t>
      </w:r>
      <w:r w:rsidRPr="00EE6C8F">
        <w:rPr>
          <w:rFonts w:ascii="Consolas" w:eastAsia="Times New Roman" w:hAnsi="Consolas" w:cs="Consolas"/>
          <w:color w:val="C586C0"/>
          <w:sz w:val="21"/>
          <w:szCs w:val="21"/>
        </w:rPr>
        <w:t>while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E6C8F">
        <w:rPr>
          <w:rFonts w:ascii="Consolas" w:eastAsia="Times New Roman" w:hAnsi="Consolas" w:cs="Consolas"/>
          <w:color w:val="569CD6"/>
          <w:sz w:val="21"/>
          <w:szCs w:val="21"/>
        </w:rPr>
        <w:t>true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EE6C8F" w:rsidRPr="00EE6C8F" w:rsidRDefault="00EE6C8F" w:rsidP="00EE6C8F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       </w:t>
      </w:r>
      <w:r w:rsidRPr="00EE6C8F">
        <w:rPr>
          <w:rFonts w:ascii="Consolas" w:eastAsia="Times New Roman" w:hAnsi="Consolas" w:cs="Consolas"/>
          <w:color w:val="C586C0"/>
          <w:sz w:val="21"/>
          <w:szCs w:val="21"/>
        </w:rPr>
        <w:t>yield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E6C8F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++).</w:t>
      </w:r>
      <w:r w:rsidRPr="00EE6C8F">
        <w:rPr>
          <w:rFonts w:ascii="Consolas" w:eastAsia="Times New Roman" w:hAnsi="Consolas" w:cs="Consolas"/>
          <w:color w:val="DCDCAA"/>
          <w:sz w:val="21"/>
          <w:szCs w:val="21"/>
        </w:rPr>
        <w:t>toString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EE6C8F" w:rsidRPr="00EE6C8F" w:rsidRDefault="00EE6C8F" w:rsidP="00EE6C8F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   }}</w:t>
      </w:r>
    </w:p>
    <w:p w:rsidR="00EE6C8F" w:rsidRPr="00EE6C8F" w:rsidRDefault="00EE6C8F" w:rsidP="00EE6C8F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E6C8F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EE6C8F">
        <w:rPr>
          <w:rFonts w:ascii="Consolas" w:eastAsia="Times New Roman" w:hAnsi="Consolas" w:cs="Consolas"/>
          <w:color w:val="51B6C4"/>
          <w:sz w:val="21"/>
          <w:szCs w:val="21"/>
        </w:rPr>
        <w:t>gen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E6C8F">
        <w:rPr>
          <w:rFonts w:ascii="Consolas" w:eastAsia="Times New Roman" w:hAnsi="Consolas" w:cs="Consolas"/>
          <w:color w:val="DCDCAA"/>
          <w:sz w:val="21"/>
          <w:szCs w:val="21"/>
        </w:rPr>
        <w:t>numbersGen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EE6C8F" w:rsidRPr="00EE6C8F" w:rsidRDefault="00EE6C8F" w:rsidP="00EE6C8F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E6C8F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E6C8F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E6C8F">
        <w:rPr>
          <w:rFonts w:ascii="Consolas" w:eastAsia="Times New Roman" w:hAnsi="Consolas" w:cs="Consolas"/>
          <w:color w:val="51B6C4"/>
          <w:sz w:val="21"/>
          <w:szCs w:val="21"/>
        </w:rPr>
        <w:t>gen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E6C8F">
        <w:rPr>
          <w:rFonts w:ascii="Consolas" w:eastAsia="Times New Roman" w:hAnsi="Consolas" w:cs="Consolas"/>
          <w:color w:val="DCDCAA"/>
          <w:sz w:val="21"/>
          <w:szCs w:val="21"/>
        </w:rPr>
        <w:t>next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().</w:t>
      </w:r>
      <w:r w:rsidRPr="00EE6C8F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E6C8F" w:rsidRPr="00EE6C8F" w:rsidRDefault="00EE6C8F" w:rsidP="00EE6C8F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E6C8F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E6C8F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E6C8F">
        <w:rPr>
          <w:rFonts w:ascii="Consolas" w:eastAsia="Times New Roman" w:hAnsi="Consolas" w:cs="Consolas"/>
          <w:color w:val="51B6C4"/>
          <w:sz w:val="21"/>
          <w:szCs w:val="21"/>
        </w:rPr>
        <w:t>gen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E6C8F">
        <w:rPr>
          <w:rFonts w:ascii="Consolas" w:eastAsia="Times New Roman" w:hAnsi="Consolas" w:cs="Consolas"/>
          <w:color w:val="DCDCAA"/>
          <w:sz w:val="21"/>
          <w:szCs w:val="21"/>
        </w:rPr>
        <w:t>next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().</w:t>
      </w:r>
      <w:r w:rsidRPr="00EE6C8F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E6C8F" w:rsidRPr="00EE6C8F" w:rsidRDefault="00EE6C8F" w:rsidP="00EE6C8F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E6C8F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E6C8F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E6C8F">
        <w:rPr>
          <w:rFonts w:ascii="Consolas" w:eastAsia="Times New Roman" w:hAnsi="Consolas" w:cs="Consolas"/>
          <w:color w:val="51B6C4"/>
          <w:sz w:val="21"/>
          <w:szCs w:val="21"/>
        </w:rPr>
        <w:t>gen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E6C8F">
        <w:rPr>
          <w:rFonts w:ascii="Consolas" w:eastAsia="Times New Roman" w:hAnsi="Consolas" w:cs="Consolas"/>
          <w:color w:val="DCDCAA"/>
          <w:sz w:val="21"/>
          <w:szCs w:val="21"/>
        </w:rPr>
        <w:t>next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().</w:t>
      </w:r>
      <w:r w:rsidRPr="00EE6C8F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EE6C8F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E6C8F" w:rsidRDefault="00EE6C8F" w:rsidP="00EE6C8F">
      <w:pPr>
        <w:pStyle w:val="Heading1"/>
      </w:pPr>
      <w:r>
        <w:t>Creating a CV Screener :</w:t>
      </w:r>
    </w:p>
    <w:p w:rsidR="00EE6C8F" w:rsidRDefault="00AF5232" w:rsidP="00EE6C8F">
      <w:pPr>
        <w:pStyle w:val="Heading1"/>
      </w:pPr>
      <w:r>
        <w:t>Index.html: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lang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"en"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6A9955"/>
          <w:sz w:val="21"/>
          <w:szCs w:val="21"/>
        </w:rPr>
        <w:t>&lt;!-- Required meta tags --&gt;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charset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"utf-8"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"viewport"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"width=device-width, initial-scale=1, shrink-to-fit=no"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6A9955"/>
          <w:sz w:val="21"/>
          <w:szCs w:val="21"/>
        </w:rPr>
        <w:t>&lt;!-- Bootstrap CSS --&gt;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link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rel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"stylesheet"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"https://stackpath.bootstrapcdn.com/bootstrap/4.5.0/css/bootstrap.min.css"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integrity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"sha384-9aIt2nRpC12Uk9gS9baDl411NQApFmC26EwAOH8WgZl5MYYxFfc+NcPb1dKGj7Sk"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crossorigin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"anonymous"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link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rel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"stylesheet"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"style.css"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Hello, world!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"container text-center"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"row"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"col-md-6 mx-auto 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"my-4"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Candidate Application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"image"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br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"profile"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"next"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"btn btn-primary btn-block"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    Next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br/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6A9955"/>
          <w:sz w:val="21"/>
          <w:szCs w:val="21"/>
        </w:rPr>
        <w:t>&lt;!---Footer Start--&gt;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footer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"page-footer font-small blue"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"footer-copyright text-center py-3"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©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date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4EC9B0"/>
          <w:sz w:val="21"/>
          <w:szCs w:val="21"/>
        </w:rPr>
        <w:t>Date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write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date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getFullYear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())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Copyright: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"https://mdbootstrap.com/"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Syeda Marium Faheem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footer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6A9955"/>
          <w:sz w:val="21"/>
          <w:szCs w:val="21"/>
        </w:rPr>
        <w:t>&lt;!---Footer end--&gt;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6A9955"/>
          <w:sz w:val="21"/>
          <w:szCs w:val="21"/>
        </w:rPr>
        <w:t>&lt;!-- Optional JavaScript --&gt;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6A9955"/>
          <w:sz w:val="21"/>
          <w:szCs w:val="21"/>
        </w:rPr>
        <w:t>&lt;!-- jQuery first, then Popper.js, then Bootstrap JS --&gt;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"js//apps.js"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"https://code.jquery.com/jquery-3.5.1.slim.min.js"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integrity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"sha384-DfXdz2htPH0lsSSs5nCTpuj/zy4C+OGpamoFVy38MVBnE+IbbVYUew+OrCXaRkfj"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crossorigin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"anonymous"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"https://cdn.jsdelivr.net/npm/popper.js@1.16.0/dist/umd/popper.min.js"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integrity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"sha384-Q6E9RHvbIyZFJoft+2mJbHaEWldlvI9IOYy5n3zV9zzTtmI3UksdQRVvoxMfooAo"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crossorigin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"anonymous"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"https://stackpath.bootstrapcdn.com/bootstrap/4.5.0/js/bootstrap.min.js"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integrity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"sha384-OgVRvuATP1z7JjHLkuOU7Xw704+h835Lr+6QL9UvYjZE3Ipu6Tp75j7Bh/kR0JKI"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crossorigin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"anonymous"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AF5232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F5232" w:rsidRDefault="00AF5232" w:rsidP="00EE6C8F">
      <w:pPr>
        <w:pStyle w:val="Heading1"/>
      </w:pPr>
    </w:p>
    <w:p w:rsidR="00AF5232" w:rsidRDefault="00AF5232" w:rsidP="00EE6C8F">
      <w:pPr>
        <w:pStyle w:val="Heading1"/>
      </w:pPr>
      <w:r>
        <w:t>Js: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lastRenderedPageBreak/>
        <w:t>const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51B6C4"/>
          <w:sz w:val="21"/>
          <w:szCs w:val="21"/>
        </w:rPr>
        <w:t>data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= [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{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name: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"Ali Ahmed"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age: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B5CEA8"/>
          <w:sz w:val="21"/>
          <w:szCs w:val="21"/>
        </w:rPr>
        <w:t>20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city: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"karachi"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language: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"Python"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framework: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"Django"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image: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"https://randomuser.me/api/portraits/men/47.jpg"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},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{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name: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"Bakhtwar Faheem"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age: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B5CEA8"/>
          <w:sz w:val="21"/>
          <w:szCs w:val="21"/>
        </w:rPr>
        <w:t>20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city: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"karachi"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language: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"Javascript"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framework: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"Angular"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image: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"https://randomuser.me/api/portraits/men/45.jpg"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},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{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name: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"Ebad Nadeem"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age: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B5CEA8"/>
          <w:sz w:val="21"/>
          <w:szCs w:val="21"/>
        </w:rPr>
        <w:t>18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city: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"Islamabad"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language: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"Python"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framework: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"Flask"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image: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"https://randomuser.me/api/portraits/men/47.jpg"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},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{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name: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"Syeda Hareem"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age: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B5CEA8"/>
          <w:sz w:val="21"/>
          <w:szCs w:val="21"/>
        </w:rPr>
        <w:t>20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city: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"karachi"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language: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"C++"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framework: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"sfml"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image: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"https://randomuser.me/api/portraits/women/47.jpg"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},]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6A9955"/>
          <w:sz w:val="21"/>
          <w:szCs w:val="21"/>
        </w:rPr>
        <w:t>//Cv Iterator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cvIterator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profiles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) {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nextIndex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AF5232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next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() {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AF5232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nextIndex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&lt;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profiles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length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? {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value: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profiles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nextIndex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++],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done: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false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} : {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done: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true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}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}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cvIterator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5232">
        <w:rPr>
          <w:rFonts w:ascii="Consolas" w:eastAsia="Times New Roman" w:hAnsi="Consolas" w:cs="Consolas"/>
          <w:color w:val="51B6C4"/>
          <w:sz w:val="21"/>
          <w:szCs w:val="21"/>
        </w:rPr>
        <w:t>data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))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6A9955"/>
          <w:sz w:val="21"/>
          <w:szCs w:val="21"/>
        </w:rPr>
        <w:t>//Button listner for next button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51B6C4"/>
          <w:sz w:val="21"/>
          <w:szCs w:val="21"/>
        </w:rPr>
        <w:t>next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"next"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51B6C4"/>
          <w:sz w:val="21"/>
          <w:szCs w:val="21"/>
        </w:rPr>
        <w:t>next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addEventListener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"click"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nextCV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51B6C4"/>
          <w:sz w:val="21"/>
          <w:szCs w:val="21"/>
        </w:rPr>
        <w:t>candidate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cvIterator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5232">
        <w:rPr>
          <w:rFonts w:ascii="Consolas" w:eastAsia="Times New Roman" w:hAnsi="Consolas" w:cs="Consolas"/>
          <w:color w:val="51B6C4"/>
          <w:sz w:val="21"/>
          <w:szCs w:val="21"/>
        </w:rPr>
        <w:t>data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nextCV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nextCV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() {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51B6C4"/>
          <w:sz w:val="21"/>
          <w:szCs w:val="21"/>
        </w:rPr>
        <w:t>currentCandidate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AF5232">
        <w:rPr>
          <w:rFonts w:ascii="Consolas" w:eastAsia="Times New Roman" w:hAnsi="Consolas" w:cs="Consolas"/>
          <w:color w:val="51B6C4"/>
          <w:sz w:val="21"/>
          <w:szCs w:val="21"/>
        </w:rPr>
        <w:t>candidate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next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().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image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"image"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profile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"profile"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(</w:t>
      </w:r>
      <w:r w:rsidRPr="00AF5232">
        <w:rPr>
          <w:rFonts w:ascii="Consolas" w:eastAsia="Times New Roman" w:hAnsi="Consolas" w:cs="Consolas"/>
          <w:color w:val="51B6C4"/>
          <w:sz w:val="21"/>
          <w:szCs w:val="21"/>
        </w:rPr>
        <w:t>currentCandidate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!= 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undefined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) {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image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innerHTML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`&lt;img style="width: 8rem;" class="card-img-top" src='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AF5232">
        <w:rPr>
          <w:rFonts w:ascii="Consolas" w:eastAsia="Times New Roman" w:hAnsi="Consolas" w:cs="Consolas"/>
          <w:color w:val="51B6C4"/>
          <w:sz w:val="21"/>
          <w:szCs w:val="21"/>
        </w:rPr>
        <w:t>currentCandidate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image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' &gt;`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profile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innerHTML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`&lt;div class="card" style="width: 33rem;"&gt;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   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    &lt;div class="card-body"&gt;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    &lt;ul class="list-group"&gt;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    &lt;li class="list-group-item active"&gt;Name: 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AF5232">
        <w:rPr>
          <w:rFonts w:ascii="Consolas" w:eastAsia="Times New Roman" w:hAnsi="Consolas" w:cs="Consolas"/>
          <w:color w:val="51B6C4"/>
          <w:sz w:val="21"/>
          <w:szCs w:val="21"/>
        </w:rPr>
        <w:t>currentCandidate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&lt;/li&gt;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    &lt;li class="list-group-item"&gt;Primarily works on 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AF5232">
        <w:rPr>
          <w:rFonts w:ascii="Consolas" w:eastAsia="Times New Roman" w:hAnsi="Consolas" w:cs="Consolas"/>
          <w:color w:val="51B6C4"/>
          <w:sz w:val="21"/>
          <w:szCs w:val="21"/>
        </w:rPr>
        <w:t>currentCandidate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language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&lt;/li&gt;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    &lt;li class="list-group-item"&gt;Uses 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AF5232">
        <w:rPr>
          <w:rFonts w:ascii="Consolas" w:eastAsia="Times New Roman" w:hAnsi="Consolas" w:cs="Consolas"/>
          <w:color w:val="51B6C4"/>
          <w:sz w:val="21"/>
          <w:szCs w:val="21"/>
        </w:rPr>
        <w:t>currentCandidate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framework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 Framework&lt;/li&gt;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    &lt;li class="list-group-item"&gt;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AF5232">
        <w:rPr>
          <w:rFonts w:ascii="Consolas" w:eastAsia="Times New Roman" w:hAnsi="Consolas" w:cs="Consolas"/>
          <w:color w:val="51B6C4"/>
          <w:sz w:val="21"/>
          <w:szCs w:val="21"/>
        </w:rPr>
        <w:t>currentCandidate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age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 year old&lt;/li&gt;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    &lt;li class="list-group-item"&gt;Lives in 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AF5232">
        <w:rPr>
          <w:rFonts w:ascii="Consolas" w:eastAsia="Times New Roman" w:hAnsi="Consolas" w:cs="Consolas"/>
          <w:color w:val="51B6C4"/>
          <w:sz w:val="21"/>
          <w:szCs w:val="21"/>
        </w:rPr>
        <w:t>currentCandidate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city</w:t>
      </w:r>
      <w:r w:rsidRPr="00AF5232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&lt;/li&gt;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  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  &lt;/ul&gt;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    &lt;/div&gt;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  &lt;/div&gt;`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5232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alert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5232">
        <w:rPr>
          <w:rFonts w:ascii="Consolas" w:eastAsia="Times New Roman" w:hAnsi="Consolas" w:cs="Consolas"/>
          <w:color w:val="CE9178"/>
          <w:sz w:val="21"/>
          <w:szCs w:val="21"/>
        </w:rPr>
        <w:t>"End of applications"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window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9CDCFE"/>
          <w:sz w:val="21"/>
          <w:szCs w:val="21"/>
        </w:rPr>
        <w:t>location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5232">
        <w:rPr>
          <w:rFonts w:ascii="Consolas" w:eastAsia="Times New Roman" w:hAnsi="Consolas" w:cs="Consolas"/>
          <w:color w:val="DCDCAA"/>
          <w:sz w:val="21"/>
          <w:szCs w:val="21"/>
        </w:rPr>
        <w:t>reload</w:t>
      </w: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AF5232" w:rsidRPr="00AF5232" w:rsidRDefault="00AF5232" w:rsidP="00AF523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AF5232" w:rsidRPr="00AF5232" w:rsidRDefault="00AF5232" w:rsidP="00AF5232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5232">
        <w:rPr>
          <w:rFonts w:ascii="Consolas" w:eastAsia="Times New Roman" w:hAnsi="Consolas" w:cs="Consolas"/>
          <w:color w:val="D4D4D4"/>
          <w:sz w:val="21"/>
          <w:szCs w:val="21"/>
        </w:rPr>
        <w:br/>
      </w:r>
    </w:p>
    <w:p w:rsidR="00AF5232" w:rsidRDefault="00AF5232" w:rsidP="00EE6C8F">
      <w:pPr>
        <w:pStyle w:val="Heading1"/>
      </w:pPr>
    </w:p>
    <w:p w:rsidR="00060C33" w:rsidRDefault="00060C33" w:rsidP="00060C33">
      <w:pPr>
        <w:pStyle w:val="Heading1"/>
      </w:pPr>
      <w:r>
        <w:t>For.. of Loop vs For.. in Loop:</w:t>
      </w:r>
    </w:p>
    <w:p w:rsidR="00060C33" w:rsidRDefault="00060C33" w:rsidP="00060C33">
      <w:pPr>
        <w:pStyle w:val="Heading1"/>
      </w:pPr>
    </w:p>
    <w:p w:rsidR="00C25499" w:rsidRDefault="00C25499" w:rsidP="00060C33">
      <w:pPr>
        <w:pStyle w:val="Heading1"/>
      </w:pPr>
    </w:p>
    <w:p w:rsidR="00C25499" w:rsidRDefault="00C25499" w:rsidP="00060C33">
      <w:pPr>
        <w:pStyle w:val="Heading1"/>
      </w:pPr>
    </w:p>
    <w:p w:rsidR="00C25499" w:rsidRDefault="00C25499" w:rsidP="00C25499">
      <w:pPr>
        <w:pStyle w:val="Heading1"/>
      </w:pPr>
      <w:r>
        <w:t>JavaScript Maps :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6A9955"/>
          <w:sz w:val="21"/>
          <w:szCs w:val="21"/>
        </w:rPr>
        <w:t>//we can use any key and value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4A9D">
        <w:rPr>
          <w:rFonts w:ascii="Consolas" w:eastAsia="Times New Roman" w:hAnsi="Consolas" w:cs="Consolas"/>
          <w:color w:val="4EC9B0"/>
          <w:sz w:val="21"/>
          <w:szCs w:val="21"/>
        </w:rPr>
        <w:t>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6A9955"/>
          <w:sz w:val="21"/>
          <w:szCs w:val="21"/>
        </w:rPr>
        <w:t>//in this way we created an empty map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key1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4A9D">
        <w:rPr>
          <w:rFonts w:ascii="Consolas" w:eastAsia="Times New Roman" w:hAnsi="Consolas" w:cs="Consolas"/>
          <w:color w:val="CE9178"/>
          <w:sz w:val="21"/>
          <w:szCs w:val="21"/>
        </w:rPr>
        <w:t>"myStr"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key2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={</w:t>
      </w:r>
      <w:r w:rsidRPr="00AF4A9D">
        <w:rPr>
          <w:rFonts w:ascii="Consolas" w:eastAsia="Times New Roman" w:hAnsi="Consolas" w:cs="Consolas"/>
          <w:color w:val="CE9178"/>
          <w:sz w:val="21"/>
          <w:szCs w:val="21"/>
        </w:rPr>
        <w:t>"name"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AF4A9D">
        <w:rPr>
          <w:rFonts w:ascii="Consolas" w:eastAsia="Times New Roman" w:hAnsi="Consolas" w:cs="Consolas"/>
          <w:color w:val="CE9178"/>
          <w:sz w:val="21"/>
          <w:szCs w:val="21"/>
        </w:rPr>
        <w:t>"Mari</w:t>
      </w:r>
      <w:ins w:id="6" w:author="SS Computer" w:date="2020-10-03T17:19:00Z">
        <w:r w:rsidR="001224FE">
          <w:rPr>
            <w:rFonts w:ascii="Consolas" w:eastAsia="Times New Roman" w:hAnsi="Consolas" w:cs="Consolas"/>
            <w:color w:val="CE9178"/>
            <w:sz w:val="21"/>
            <w:szCs w:val="21"/>
          </w:rPr>
          <w:t>\</w:t>
        </w:r>
      </w:ins>
      <w:r w:rsidRPr="00AF4A9D">
        <w:rPr>
          <w:rFonts w:ascii="Consolas" w:eastAsia="Times New Roman" w:hAnsi="Consolas" w:cs="Consolas"/>
          <w:color w:val="CE9178"/>
          <w:sz w:val="21"/>
          <w:szCs w:val="21"/>
        </w:rPr>
        <w:t>um"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},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key3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(){}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6A9955"/>
          <w:sz w:val="21"/>
          <w:szCs w:val="21"/>
        </w:rPr>
        <w:t>//setting map values 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set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key1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AF4A9D">
        <w:rPr>
          <w:rFonts w:ascii="Consolas" w:eastAsia="Times New Roman" w:hAnsi="Consolas" w:cs="Consolas"/>
          <w:color w:val="CE9178"/>
          <w:sz w:val="21"/>
          <w:szCs w:val="21"/>
        </w:rPr>
        <w:t>'This is a string'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set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key2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AF4A9D">
        <w:rPr>
          <w:rFonts w:ascii="Consolas" w:eastAsia="Times New Roman" w:hAnsi="Consolas" w:cs="Consolas"/>
          <w:color w:val="CE9178"/>
          <w:sz w:val="21"/>
          <w:szCs w:val="21"/>
        </w:rPr>
        <w:t>'This is blank obj'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set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key3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AF4A9D">
        <w:rPr>
          <w:rFonts w:ascii="Consolas" w:eastAsia="Times New Roman" w:hAnsi="Consolas" w:cs="Consolas"/>
          <w:color w:val="CE9178"/>
          <w:sz w:val="21"/>
          <w:szCs w:val="21"/>
        </w:rPr>
        <w:t>'This is an empty function'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6A9955"/>
          <w:sz w:val="21"/>
          <w:szCs w:val="21"/>
        </w:rPr>
        <w:t>//Getting values from the map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value1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get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key1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6A9955"/>
          <w:sz w:val="21"/>
          <w:szCs w:val="21"/>
        </w:rPr>
        <w:t>//key1 k coreedong value 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6A9955"/>
          <w:sz w:val="21"/>
          <w:szCs w:val="21"/>
        </w:rPr>
        <w:t>//console.log(value1)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value2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get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key2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6A9955"/>
          <w:sz w:val="21"/>
          <w:szCs w:val="21"/>
        </w:rPr>
        <w:t>//key2 k coreedong value 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value2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6A9955"/>
          <w:sz w:val="21"/>
          <w:szCs w:val="21"/>
        </w:rPr>
        <w:t>//getting size pf map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51B6C4"/>
          <w:sz w:val="21"/>
          <w:szCs w:val="21"/>
        </w:rPr>
        <w:t>size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6A9955"/>
          <w:sz w:val="21"/>
          <w:szCs w:val="21"/>
        </w:rPr>
        <w:t>//you can loop using for ..of to gey keys and values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[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key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values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] </w:t>
      </w: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of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key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values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key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of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keys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()){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CE9178"/>
          <w:sz w:val="21"/>
          <w:szCs w:val="21"/>
        </w:rPr>
        <w:t>"Keys are"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key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of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values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()){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CE9178"/>
          <w:sz w:val="21"/>
          <w:szCs w:val="21"/>
        </w:rPr>
        <w:t>"Values are"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6A9955"/>
          <w:sz w:val="21"/>
          <w:szCs w:val="21"/>
        </w:rPr>
        <w:t>//you can loop through a map using for each lop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forEach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((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key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 </w:t>
      </w: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CE9178"/>
          <w:sz w:val="21"/>
          <w:szCs w:val="21"/>
        </w:rPr>
        <w:t>`key is </w:t>
      </w: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key</w:t>
      </w: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AF4A9D">
        <w:rPr>
          <w:rFonts w:ascii="Consolas" w:eastAsia="Times New Roman" w:hAnsi="Consolas" w:cs="Consolas"/>
          <w:color w:val="CE9178"/>
          <w:sz w:val="21"/>
          <w:szCs w:val="21"/>
        </w:rPr>
        <w:t> and value is </w:t>
      </w: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${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AF4A9D">
        <w:rPr>
          <w:rFonts w:ascii="Consolas" w:eastAsia="Times New Roman" w:hAnsi="Consolas" w:cs="Consolas"/>
          <w:color w:val="CE9178"/>
          <w:sz w:val="21"/>
          <w:szCs w:val="21"/>
        </w:rPr>
        <w:t>`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   });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6A9955"/>
          <w:sz w:val="21"/>
          <w:szCs w:val="21"/>
        </w:rPr>
        <w:lastRenderedPageBreak/>
        <w:t>//we can also convert map into array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myArray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4A9D">
        <w:rPr>
          <w:rFonts w:ascii="Consolas" w:eastAsia="Times New Roman" w:hAnsi="Consolas" w:cs="Consolas"/>
          <w:color w:val="4EC9B0"/>
          <w:sz w:val="21"/>
          <w:szCs w:val="21"/>
        </w:rPr>
        <w:t>Array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from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CE9178"/>
          <w:sz w:val="21"/>
          <w:szCs w:val="21"/>
        </w:rPr>
        <w:t>"Map to array is "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myArray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6A9955"/>
          <w:sz w:val="21"/>
          <w:szCs w:val="21"/>
        </w:rPr>
        <w:t>//hum sirf keys ya value ko bhi array m convert krsktey h like 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myKeysArray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4A9D">
        <w:rPr>
          <w:rFonts w:ascii="Consolas" w:eastAsia="Times New Roman" w:hAnsi="Consolas" w:cs="Consolas"/>
          <w:color w:val="4EC9B0"/>
          <w:sz w:val="21"/>
          <w:szCs w:val="21"/>
        </w:rPr>
        <w:t>Array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from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keys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());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CE9178"/>
          <w:sz w:val="21"/>
          <w:szCs w:val="21"/>
        </w:rPr>
        <w:t>`Map to array keys is `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myKeysArray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myvalueArray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F4A9D">
        <w:rPr>
          <w:rFonts w:ascii="Consolas" w:eastAsia="Times New Roman" w:hAnsi="Consolas" w:cs="Consolas"/>
          <w:color w:val="4EC9B0"/>
          <w:sz w:val="21"/>
          <w:szCs w:val="21"/>
        </w:rPr>
        <w:t>Array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from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myMap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values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());</w:t>
      </w:r>
    </w:p>
    <w:p w:rsidR="00AF4A9D" w:rsidRPr="00AF4A9D" w:rsidRDefault="00AF4A9D" w:rsidP="00AF4A9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AF4A9D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F4A9D">
        <w:rPr>
          <w:rFonts w:ascii="Consolas" w:eastAsia="Times New Roman" w:hAnsi="Consolas" w:cs="Consolas"/>
          <w:color w:val="CE9178"/>
          <w:sz w:val="21"/>
          <w:szCs w:val="21"/>
        </w:rPr>
        <w:t>`Map to array values is `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AF4A9D">
        <w:rPr>
          <w:rFonts w:ascii="Consolas" w:eastAsia="Times New Roman" w:hAnsi="Consolas" w:cs="Consolas"/>
          <w:color w:val="9CDCFE"/>
          <w:sz w:val="21"/>
          <w:szCs w:val="21"/>
        </w:rPr>
        <w:t>myvalueArray</w:t>
      </w:r>
      <w:r w:rsidRPr="00AF4A9D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AF4A9D" w:rsidRPr="00AF4A9D" w:rsidRDefault="00AF4A9D" w:rsidP="00AF4A9D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AF4A9D" w:rsidRDefault="00AF4A9D" w:rsidP="00C25499">
      <w:pPr>
        <w:pStyle w:val="Heading1"/>
      </w:pPr>
    </w:p>
    <w:p w:rsidR="00AF4A9D" w:rsidRDefault="00AF4A9D" w:rsidP="00AF4A9D">
      <w:pPr>
        <w:pStyle w:val="Heading1"/>
      </w:pPr>
      <w:r>
        <w:t>JavaScript Sets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CE9178"/>
          <w:sz w:val="21"/>
          <w:szCs w:val="21"/>
        </w:rPr>
        <w:t>"sets"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6A9955"/>
          <w:sz w:val="21"/>
          <w:szCs w:val="21"/>
        </w:rPr>
        <w:t>//jse map kiye thy wese hi sets h set is a collcetion of well defined values unique values store hoktry h 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mySet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87AAA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87AAA">
        <w:rPr>
          <w:rFonts w:ascii="Consolas" w:eastAsia="Times New Roman" w:hAnsi="Consolas" w:cs="Consolas"/>
          <w:color w:val="4EC9B0"/>
          <w:sz w:val="21"/>
          <w:szCs w:val="21"/>
        </w:rPr>
        <w:t>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6A9955"/>
          <w:sz w:val="21"/>
          <w:szCs w:val="21"/>
        </w:rPr>
        <w:t>//Adding values to the set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CE9178"/>
          <w:sz w:val="21"/>
          <w:szCs w:val="21"/>
        </w:rPr>
        <w:t>"The set looks like"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mySet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mySet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add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CE9178"/>
          <w:sz w:val="21"/>
          <w:szCs w:val="21"/>
        </w:rPr>
        <w:t>"This"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mySet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add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CE9178"/>
          <w:sz w:val="21"/>
          <w:szCs w:val="21"/>
        </w:rPr>
        <w:t>"My name"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mySet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add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CE9178"/>
          <w:sz w:val="21"/>
          <w:szCs w:val="21"/>
        </w:rPr>
        <w:t>"That"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mySet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add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B5CEA8"/>
          <w:sz w:val="21"/>
          <w:szCs w:val="21"/>
        </w:rPr>
        <w:t>345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mySet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add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569CD6"/>
          <w:sz w:val="21"/>
          <w:szCs w:val="21"/>
        </w:rPr>
        <w:t>true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CE9178"/>
          <w:sz w:val="21"/>
          <w:szCs w:val="21"/>
        </w:rPr>
        <w:t>"The set looks like"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mySet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6A9955"/>
          <w:sz w:val="21"/>
          <w:szCs w:val="21"/>
        </w:rPr>
        <w:t>//yai km contructor ko de kr bhi krskty thy 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set1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87AAA">
        <w:rPr>
          <w:rFonts w:ascii="Consolas" w:eastAsia="Times New Roman" w:hAnsi="Consolas" w:cs="Consolas"/>
          <w:color w:val="569CD6"/>
          <w:sz w:val="21"/>
          <w:szCs w:val="21"/>
        </w:rPr>
        <w:t>new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87AAA">
        <w:rPr>
          <w:rFonts w:ascii="Consolas" w:eastAsia="Times New Roman" w:hAnsi="Consolas" w:cs="Consolas"/>
          <w:color w:val="4EC9B0"/>
          <w:sz w:val="21"/>
          <w:szCs w:val="21"/>
        </w:rPr>
        <w:t>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([</w:t>
      </w:r>
      <w:r w:rsidRPr="00087AAA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087AAA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087AAA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087AAA">
        <w:rPr>
          <w:rFonts w:ascii="Consolas" w:eastAsia="Times New Roman" w:hAnsi="Consolas" w:cs="Consolas"/>
          <w:color w:val="CE9178"/>
          <w:sz w:val="21"/>
          <w:szCs w:val="21"/>
        </w:rPr>
        <w:t>'this'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087AAA">
        <w:rPr>
          <w:rFonts w:ascii="Consolas" w:eastAsia="Times New Roman" w:hAnsi="Consolas" w:cs="Consolas"/>
          <w:color w:val="569CD6"/>
          <w:sz w:val="21"/>
          <w:szCs w:val="21"/>
        </w:rPr>
        <w:t>false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,{</w:t>
      </w:r>
      <w:r w:rsidRPr="00087AAA">
        <w:rPr>
          <w:rFonts w:ascii="Consolas" w:eastAsia="Times New Roman" w:hAnsi="Consolas" w:cs="Consolas"/>
          <w:color w:val="CE9178"/>
          <w:sz w:val="21"/>
          <w:szCs w:val="21"/>
        </w:rPr>
        <w:t>'a'</w:t>
      </w: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:</w:t>
      </w:r>
      <w:r w:rsidRPr="00087AAA">
        <w:rPr>
          <w:rFonts w:ascii="Consolas" w:eastAsia="Times New Roman" w:hAnsi="Consolas" w:cs="Consolas"/>
          <w:color w:val="B5CEA8"/>
          <w:sz w:val="21"/>
          <w:szCs w:val="21"/>
        </w:rPr>
        <w:t>111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}]);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CE9178"/>
          <w:sz w:val="21"/>
          <w:szCs w:val="21"/>
        </w:rPr>
        <w:t>"The set looks like"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set1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6A9955"/>
          <w:sz w:val="21"/>
          <w:szCs w:val="21"/>
        </w:rPr>
        <w:t>//agar koi aise app ho jaahn array se uniquw value chahye ho toh us array ko daldo set m 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mySet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size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mySet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has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B5CEA8"/>
          <w:sz w:val="21"/>
          <w:szCs w:val="21"/>
        </w:rPr>
        <w:t>34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)) </w:t>
      </w:r>
      <w:r w:rsidRPr="00087AAA">
        <w:rPr>
          <w:rFonts w:ascii="Consolas" w:eastAsia="Times New Roman" w:hAnsi="Consolas" w:cs="Consolas"/>
          <w:color w:val="6A9955"/>
          <w:sz w:val="21"/>
          <w:szCs w:val="21"/>
        </w:rPr>
        <w:t>//return boolean values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mySet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delete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CE9178"/>
          <w:sz w:val="21"/>
          <w:szCs w:val="21"/>
        </w:rPr>
        <w:t>'That'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mySet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6A9955"/>
          <w:sz w:val="21"/>
          <w:szCs w:val="21"/>
        </w:rPr>
        <w:t>//Iterating a set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(</w:t>
      </w:r>
      <w:r w:rsidRPr="00087AAA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item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87AAA">
        <w:rPr>
          <w:rFonts w:ascii="Consolas" w:eastAsia="Times New Roman" w:hAnsi="Consolas" w:cs="Consolas"/>
          <w:color w:val="569CD6"/>
          <w:sz w:val="21"/>
          <w:szCs w:val="21"/>
        </w:rPr>
        <w:t>of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mySet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 {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CE9178"/>
          <w:sz w:val="21"/>
          <w:szCs w:val="21"/>
        </w:rPr>
        <w:t>"Item is"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item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);    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6A9955"/>
          <w:sz w:val="21"/>
          <w:szCs w:val="21"/>
        </w:rPr>
        <w:t>//foreach 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mySet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forEach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item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87AAA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CE9178"/>
          <w:sz w:val="21"/>
          <w:szCs w:val="21"/>
        </w:rPr>
        <w:t>"Item is"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item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});</w:t>
      </w:r>
      <w:bookmarkStart w:id="7" w:name="_GoBack"/>
    </w:p>
    <w:bookmarkEnd w:id="7"/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569CD6"/>
          <w:sz w:val="21"/>
          <w:szCs w:val="21"/>
        </w:rPr>
        <w:t>let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array1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87AAA">
        <w:rPr>
          <w:rFonts w:ascii="Consolas" w:eastAsia="Times New Roman" w:hAnsi="Consolas" w:cs="Consolas"/>
          <w:color w:val="4EC9B0"/>
          <w:sz w:val="21"/>
          <w:szCs w:val="21"/>
        </w:rPr>
        <w:t>Array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from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51B6C4"/>
          <w:sz w:val="21"/>
          <w:szCs w:val="21"/>
        </w:rPr>
        <w:t>mySet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array1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forEach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87AAA">
        <w:rPr>
          <w:rFonts w:ascii="Consolas" w:eastAsia="Times New Roman" w:hAnsi="Consolas" w:cs="Consolas"/>
          <w:color w:val="569CD6"/>
          <w:sz w:val="21"/>
          <w:szCs w:val="21"/>
        </w:rPr>
        <w:t>=&gt;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console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87AAA">
        <w:rPr>
          <w:rFonts w:ascii="Consolas" w:eastAsia="Times New Roman" w:hAnsi="Consolas" w:cs="Consolas"/>
          <w:color w:val="DCDCAA"/>
          <w:sz w:val="21"/>
          <w:szCs w:val="21"/>
        </w:rPr>
        <w:t>log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87AAA">
        <w:rPr>
          <w:rFonts w:ascii="Consolas" w:eastAsia="Times New Roman" w:hAnsi="Consolas" w:cs="Consolas"/>
          <w:color w:val="9CDCFE"/>
          <w:sz w:val="21"/>
          <w:szCs w:val="21"/>
        </w:rPr>
        <w:t>element</w:t>
      </w: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087AAA" w:rsidRPr="00087AAA" w:rsidRDefault="00087AAA" w:rsidP="00087AA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7AAA">
        <w:rPr>
          <w:rFonts w:ascii="Consolas" w:eastAsia="Times New Roman" w:hAnsi="Consolas" w:cs="Consolas"/>
          <w:color w:val="D4D4D4"/>
          <w:sz w:val="21"/>
          <w:szCs w:val="21"/>
        </w:rPr>
        <w:t>});</w:t>
      </w:r>
    </w:p>
    <w:p w:rsidR="00AF4A9D" w:rsidRDefault="00AF4A9D" w:rsidP="00C25499">
      <w:pPr>
        <w:pStyle w:val="Heading1"/>
      </w:pPr>
    </w:p>
    <w:p w:rsidR="00087AAA" w:rsidRDefault="00087AAA" w:rsidP="00C25499">
      <w:pPr>
        <w:pStyle w:val="Heading1"/>
      </w:pPr>
    </w:p>
    <w:p w:rsidR="00C25499" w:rsidRDefault="00C25499" w:rsidP="00C25499">
      <w:pPr>
        <w:pStyle w:val="Heading1"/>
      </w:pPr>
    </w:p>
    <w:p w:rsidR="00C25499" w:rsidRDefault="00C25499" w:rsidP="00C25499">
      <w:pPr>
        <w:pStyle w:val="Heading1"/>
      </w:pPr>
    </w:p>
    <w:p w:rsidR="00C25499" w:rsidRDefault="00C25499" w:rsidP="00060C33">
      <w:pPr>
        <w:pStyle w:val="Heading1"/>
      </w:pPr>
    </w:p>
    <w:p w:rsidR="00C25499" w:rsidRDefault="00C25499" w:rsidP="00060C33">
      <w:pPr>
        <w:pStyle w:val="Heading1"/>
      </w:pPr>
    </w:p>
    <w:p w:rsidR="00AF5232" w:rsidRDefault="00AF5232" w:rsidP="00EE6C8F">
      <w:pPr>
        <w:pStyle w:val="Heading1"/>
      </w:pPr>
    </w:p>
    <w:p w:rsidR="00695776" w:rsidRPr="00695776" w:rsidRDefault="00695776" w:rsidP="00695776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0" w:line="330" w:lineRule="atLeast"/>
        <w:rPr>
          <w:ins w:id="8" w:author="SS Computer" w:date="2020-10-22T15:34:00Z"/>
          <w:rFonts w:ascii="Consolas" w:eastAsia="Times New Roman" w:hAnsi="Consolas" w:cs="Consolas"/>
          <w:color w:val="333333"/>
          <w:sz w:val="23"/>
          <w:szCs w:val="23"/>
          <w:bdr w:val="none" w:sz="0" w:space="0" w:color="auto" w:frame="1"/>
        </w:rPr>
      </w:pPr>
      <w:ins w:id="9" w:author="SS Computer" w:date="2020-10-22T15:34:00Z">
        <w:r w:rsidRPr="00695776">
          <w:rPr>
            <w:rFonts w:ascii="Consolas" w:eastAsia="Times New Roman" w:hAnsi="Consolas" w:cs="Consolas"/>
            <w:color w:val="333333"/>
            <w:sz w:val="23"/>
            <w:szCs w:val="23"/>
            <w:bdr w:val="none" w:sz="0" w:space="0" w:color="auto" w:frame="1"/>
          </w:rPr>
          <w:t>let obj = {</w:t>
        </w:r>
      </w:ins>
    </w:p>
    <w:p w:rsidR="00695776" w:rsidRPr="00695776" w:rsidRDefault="00695776" w:rsidP="00695776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0" w:line="330" w:lineRule="atLeast"/>
        <w:rPr>
          <w:ins w:id="10" w:author="SS Computer" w:date="2020-10-22T15:34:00Z"/>
          <w:rFonts w:ascii="Consolas" w:eastAsia="Times New Roman" w:hAnsi="Consolas" w:cs="Consolas"/>
          <w:color w:val="333333"/>
          <w:sz w:val="23"/>
          <w:szCs w:val="23"/>
          <w:bdr w:val="none" w:sz="0" w:space="0" w:color="auto" w:frame="1"/>
        </w:rPr>
      </w:pPr>
      <w:ins w:id="11" w:author="SS Computer" w:date="2020-10-22T15:34:00Z">
        <w:r w:rsidRPr="00695776">
          <w:rPr>
            <w:rFonts w:ascii="Consolas" w:eastAsia="Times New Roman" w:hAnsi="Consolas" w:cs="Consolas"/>
            <w:color w:val="333333"/>
            <w:sz w:val="23"/>
            <w:szCs w:val="23"/>
            <w:bdr w:val="none" w:sz="0" w:space="0" w:color="auto" w:frame="1"/>
          </w:rPr>
          <w:t xml:space="preserve">  name: "Interns Program",</w:t>
        </w:r>
      </w:ins>
    </w:p>
    <w:p w:rsidR="00695776" w:rsidRPr="00695776" w:rsidRDefault="00695776" w:rsidP="00695776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0" w:line="330" w:lineRule="atLeast"/>
        <w:rPr>
          <w:ins w:id="12" w:author="SS Computer" w:date="2020-10-22T15:34:00Z"/>
          <w:rFonts w:ascii="Consolas" w:eastAsia="Times New Roman" w:hAnsi="Consolas" w:cs="Consolas"/>
          <w:color w:val="333333"/>
          <w:sz w:val="23"/>
          <w:szCs w:val="23"/>
          <w:bdr w:val="none" w:sz="0" w:space="0" w:color="auto" w:frame="1"/>
        </w:rPr>
      </w:pPr>
      <w:ins w:id="13" w:author="SS Computer" w:date="2020-10-22T15:34:00Z">
        <w:r w:rsidRPr="00695776">
          <w:rPr>
            <w:rFonts w:ascii="Consolas" w:eastAsia="Times New Roman" w:hAnsi="Consolas" w:cs="Consolas"/>
            <w:color w:val="333333"/>
            <w:sz w:val="23"/>
            <w:szCs w:val="23"/>
            <w:bdr w:val="none" w:sz="0" w:space="0" w:color="auto" w:frame="1"/>
          </w:rPr>
          <w:t xml:space="preserve">  review: "Awesome"</w:t>
        </w:r>
      </w:ins>
    </w:p>
    <w:p w:rsidR="00695776" w:rsidRPr="00695776" w:rsidRDefault="00695776" w:rsidP="00695776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0" w:line="330" w:lineRule="atLeast"/>
        <w:rPr>
          <w:ins w:id="14" w:author="SS Computer" w:date="2020-10-22T15:34:00Z"/>
          <w:rFonts w:ascii="Consolas" w:eastAsia="Times New Roman" w:hAnsi="Consolas" w:cs="Consolas"/>
          <w:color w:val="333333"/>
          <w:sz w:val="23"/>
          <w:szCs w:val="23"/>
          <w:bdr w:val="none" w:sz="0" w:space="0" w:color="auto" w:frame="1"/>
        </w:rPr>
      </w:pPr>
      <w:ins w:id="15" w:author="SS Computer" w:date="2020-10-22T15:34:00Z">
        <w:r w:rsidRPr="00695776">
          <w:rPr>
            <w:rFonts w:ascii="Consolas" w:eastAsia="Times New Roman" w:hAnsi="Consolas" w:cs="Consolas"/>
            <w:color w:val="333333"/>
            <w:sz w:val="23"/>
            <w:szCs w:val="23"/>
            <w:bdr w:val="none" w:sz="0" w:space="0" w:color="auto" w:frame="1"/>
          </w:rPr>
          <w:t>};</w:t>
        </w:r>
      </w:ins>
    </w:p>
    <w:p w:rsidR="00695776" w:rsidRPr="00695776" w:rsidRDefault="00695776" w:rsidP="00695776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0" w:line="330" w:lineRule="atLeast"/>
        <w:rPr>
          <w:ins w:id="16" w:author="SS Computer" w:date="2020-10-22T15:34:00Z"/>
          <w:rFonts w:ascii="Consolas" w:eastAsia="Times New Roman" w:hAnsi="Consolas" w:cs="Consolas"/>
          <w:color w:val="333333"/>
          <w:sz w:val="23"/>
          <w:szCs w:val="23"/>
          <w:bdr w:val="none" w:sz="0" w:space="0" w:color="auto" w:frame="1"/>
        </w:rPr>
      </w:pPr>
      <w:ins w:id="17" w:author="SS Computer" w:date="2020-10-22T15:34:00Z">
        <w:r w:rsidRPr="00695776">
          <w:rPr>
            <w:rFonts w:ascii="Consolas" w:eastAsia="Times New Roman" w:hAnsi="Consolas" w:cs="Consolas"/>
            <w:color w:val="333333"/>
            <w:sz w:val="23"/>
            <w:szCs w:val="23"/>
            <w:bdr w:val="none" w:sz="0" w:space="0" w:color="auto" w:frame="1"/>
          </w:rPr>
          <w:t>Object.freeze(obj);</w:t>
        </w:r>
      </w:ins>
    </w:p>
    <w:p w:rsidR="00695776" w:rsidRPr="00695776" w:rsidRDefault="00695776" w:rsidP="00695776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0" w:line="330" w:lineRule="atLeast"/>
        <w:rPr>
          <w:ins w:id="18" w:author="SS Computer" w:date="2020-10-22T15:34:00Z"/>
          <w:rFonts w:ascii="Consolas" w:eastAsia="Times New Roman" w:hAnsi="Consolas" w:cs="Consolas"/>
          <w:color w:val="333333"/>
          <w:sz w:val="23"/>
          <w:szCs w:val="23"/>
          <w:bdr w:val="none" w:sz="0" w:space="0" w:color="auto" w:frame="1"/>
        </w:rPr>
      </w:pPr>
      <w:ins w:id="19" w:author="SS Computer" w:date="2020-10-22T15:34:00Z">
        <w:r w:rsidRPr="00695776">
          <w:rPr>
            <w:rFonts w:ascii="Consolas" w:eastAsia="Times New Roman" w:hAnsi="Consolas" w:cs="Consolas"/>
            <w:color w:val="333333"/>
            <w:sz w:val="23"/>
            <w:szCs w:val="23"/>
            <w:bdr w:val="none" w:sz="0" w:space="0" w:color="auto" w:frame="1"/>
          </w:rPr>
          <w:t>obj.review = "bad"; // will be ignored. Mutation not allowed</w:t>
        </w:r>
      </w:ins>
    </w:p>
    <w:p w:rsidR="00695776" w:rsidRPr="00695776" w:rsidRDefault="00695776" w:rsidP="00695776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0" w:line="330" w:lineRule="atLeast"/>
        <w:rPr>
          <w:ins w:id="20" w:author="SS Computer" w:date="2020-10-22T15:34:00Z"/>
          <w:rFonts w:ascii="Consolas" w:eastAsia="Times New Roman" w:hAnsi="Consolas" w:cs="Consolas"/>
          <w:color w:val="333333"/>
          <w:sz w:val="23"/>
          <w:szCs w:val="23"/>
          <w:bdr w:val="none" w:sz="0" w:space="0" w:color="auto" w:frame="1"/>
        </w:rPr>
      </w:pPr>
      <w:ins w:id="21" w:author="SS Computer" w:date="2020-10-22T15:34:00Z">
        <w:r w:rsidRPr="00695776">
          <w:rPr>
            <w:rFonts w:ascii="Consolas" w:eastAsia="Times New Roman" w:hAnsi="Consolas" w:cs="Consolas"/>
            <w:color w:val="333333"/>
            <w:sz w:val="23"/>
            <w:szCs w:val="23"/>
            <w:bdr w:val="none" w:sz="0" w:space="0" w:color="auto" w:frame="1"/>
          </w:rPr>
          <w:t>obj.newProp = "Test"; // will be ignored. Mutation not allowed</w:t>
        </w:r>
      </w:ins>
    </w:p>
    <w:p w:rsidR="00695776" w:rsidRPr="00695776" w:rsidRDefault="00695776" w:rsidP="00695776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0" w:line="330" w:lineRule="atLeast"/>
        <w:rPr>
          <w:ins w:id="22" w:author="SS Computer" w:date="2020-10-22T15:34:00Z"/>
          <w:rFonts w:ascii="Consolas" w:eastAsia="Times New Roman" w:hAnsi="Consolas" w:cs="Consolas"/>
          <w:color w:val="333333"/>
          <w:sz w:val="23"/>
          <w:szCs w:val="23"/>
          <w:bdr w:val="none" w:sz="0" w:space="0" w:color="auto" w:frame="1"/>
        </w:rPr>
      </w:pPr>
      <w:ins w:id="23" w:author="SS Computer" w:date="2020-10-22T15:34:00Z">
        <w:r w:rsidRPr="00695776">
          <w:rPr>
            <w:rFonts w:ascii="Consolas" w:eastAsia="Times New Roman" w:hAnsi="Consolas" w:cs="Consolas"/>
            <w:color w:val="333333"/>
            <w:sz w:val="23"/>
            <w:szCs w:val="23"/>
            <w:bdr w:val="none" w:sz="0" w:space="0" w:color="auto" w:frame="1"/>
          </w:rPr>
          <w:t xml:space="preserve">console.log(obj); </w:t>
        </w:r>
      </w:ins>
    </w:p>
    <w:p w:rsidR="00695776" w:rsidRPr="00695776" w:rsidRDefault="00695776" w:rsidP="00695776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24" w:author="SS Computer" w:date="2020-10-22T15:34:00Z"/>
          <w:rFonts w:ascii="Courier New" w:eastAsia="Times New Roman" w:hAnsi="Courier New" w:cs="Courier New"/>
          <w:color w:val="404040"/>
          <w:sz w:val="23"/>
          <w:szCs w:val="23"/>
        </w:rPr>
      </w:pPr>
      <w:ins w:id="25" w:author="SS Computer" w:date="2020-10-22T15:34:00Z">
        <w:r w:rsidRPr="00695776">
          <w:rPr>
            <w:rFonts w:ascii="Consolas" w:eastAsia="Times New Roman" w:hAnsi="Consolas" w:cs="Consolas"/>
            <w:color w:val="333333"/>
            <w:sz w:val="23"/>
            <w:szCs w:val="23"/>
            <w:bdr w:val="none" w:sz="0" w:space="0" w:color="auto" w:frame="1"/>
          </w:rPr>
          <w:t>// { name: "Interns Program", review:"Awesome"}</w:t>
        </w:r>
      </w:ins>
    </w:p>
    <w:p w:rsidR="00EE6C8F" w:rsidRDefault="00EE6C8F" w:rsidP="00CF29B7">
      <w:pPr>
        <w:pStyle w:val="Heading1"/>
        <w:rPr>
          <w:ins w:id="26" w:author="SS Computer" w:date="2020-10-22T15:34:00Z"/>
        </w:rPr>
      </w:pPr>
    </w:p>
    <w:p w:rsidR="00695776" w:rsidRPr="00CF29B7" w:rsidRDefault="00695776" w:rsidP="00CF29B7">
      <w:pPr>
        <w:pStyle w:val="Heading1"/>
      </w:pPr>
    </w:p>
    <w:sectPr w:rsidR="00695776" w:rsidRPr="00CF29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7246" w:rsidRDefault="00637246" w:rsidP="00543B6F">
      <w:pPr>
        <w:spacing w:after="0" w:line="240" w:lineRule="auto"/>
      </w:pPr>
      <w:r>
        <w:separator/>
      </w:r>
    </w:p>
  </w:endnote>
  <w:endnote w:type="continuationSeparator" w:id="0">
    <w:p w:rsidR="00637246" w:rsidRDefault="00637246" w:rsidP="00543B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7246" w:rsidRDefault="00637246" w:rsidP="00543B6F">
      <w:pPr>
        <w:spacing w:after="0" w:line="240" w:lineRule="auto"/>
      </w:pPr>
      <w:r>
        <w:separator/>
      </w:r>
    </w:p>
  </w:footnote>
  <w:footnote w:type="continuationSeparator" w:id="0">
    <w:p w:rsidR="00637246" w:rsidRDefault="00637246" w:rsidP="00543B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74.25pt;height:30.75pt;visibility:visible;mso-wrap-style:square" o:bullet="t">
        <v:imagedata r:id="rId1" o:title=""/>
      </v:shape>
    </w:pict>
  </w:numPicBullet>
  <w:abstractNum w:abstractNumId="0">
    <w:nsid w:val="75B3212D"/>
    <w:multiLevelType w:val="hybridMultilevel"/>
    <w:tmpl w:val="F08CA9C4"/>
    <w:lvl w:ilvl="0" w:tplc="653874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35CB03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646CE4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0E215A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B5A9C7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5D492D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814D3B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EEED81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34A1C6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I2sbCwNDAzNTE1tbRU0lEKTi0uzszPAykwrgUAqxnQPywAAAA="/>
  </w:docVars>
  <w:rsids>
    <w:rsidRoot w:val="00F86C04"/>
    <w:rsid w:val="00052699"/>
    <w:rsid w:val="00060A22"/>
    <w:rsid w:val="00060C33"/>
    <w:rsid w:val="00060D67"/>
    <w:rsid w:val="00087AAA"/>
    <w:rsid w:val="00092AB6"/>
    <w:rsid w:val="000A3EC2"/>
    <w:rsid w:val="000A6F3B"/>
    <w:rsid w:val="00100A5A"/>
    <w:rsid w:val="001224FE"/>
    <w:rsid w:val="00124417"/>
    <w:rsid w:val="00130229"/>
    <w:rsid w:val="00152805"/>
    <w:rsid w:val="00156851"/>
    <w:rsid w:val="0017384E"/>
    <w:rsid w:val="00195728"/>
    <w:rsid w:val="001A4DB6"/>
    <w:rsid w:val="001B4DA5"/>
    <w:rsid w:val="001B6880"/>
    <w:rsid w:val="001C5358"/>
    <w:rsid w:val="00223A02"/>
    <w:rsid w:val="00236BF8"/>
    <w:rsid w:val="002560BE"/>
    <w:rsid w:val="00285566"/>
    <w:rsid w:val="002A460E"/>
    <w:rsid w:val="002E2336"/>
    <w:rsid w:val="002E247B"/>
    <w:rsid w:val="0031617A"/>
    <w:rsid w:val="00323BED"/>
    <w:rsid w:val="00324044"/>
    <w:rsid w:val="003477DC"/>
    <w:rsid w:val="003516A4"/>
    <w:rsid w:val="00351D85"/>
    <w:rsid w:val="00352710"/>
    <w:rsid w:val="00352CD4"/>
    <w:rsid w:val="00353B96"/>
    <w:rsid w:val="00361F79"/>
    <w:rsid w:val="00362B32"/>
    <w:rsid w:val="0036563D"/>
    <w:rsid w:val="0036621E"/>
    <w:rsid w:val="003B61BE"/>
    <w:rsid w:val="003E2A78"/>
    <w:rsid w:val="003F460F"/>
    <w:rsid w:val="003F6159"/>
    <w:rsid w:val="00415667"/>
    <w:rsid w:val="00443CE5"/>
    <w:rsid w:val="00456FF7"/>
    <w:rsid w:val="0049311C"/>
    <w:rsid w:val="00494428"/>
    <w:rsid w:val="004A14F9"/>
    <w:rsid w:val="004B6690"/>
    <w:rsid w:val="004C3084"/>
    <w:rsid w:val="004D74D5"/>
    <w:rsid w:val="0051053E"/>
    <w:rsid w:val="0052079B"/>
    <w:rsid w:val="005346D4"/>
    <w:rsid w:val="0053735F"/>
    <w:rsid w:val="00543B6F"/>
    <w:rsid w:val="00554D66"/>
    <w:rsid w:val="005A03E8"/>
    <w:rsid w:val="005A4AD7"/>
    <w:rsid w:val="005A582D"/>
    <w:rsid w:val="005C6732"/>
    <w:rsid w:val="00610BBF"/>
    <w:rsid w:val="006113B2"/>
    <w:rsid w:val="00627FF3"/>
    <w:rsid w:val="00630DC4"/>
    <w:rsid w:val="00635B21"/>
    <w:rsid w:val="00637246"/>
    <w:rsid w:val="00657311"/>
    <w:rsid w:val="00661528"/>
    <w:rsid w:val="00661712"/>
    <w:rsid w:val="00673712"/>
    <w:rsid w:val="00676B44"/>
    <w:rsid w:val="00695776"/>
    <w:rsid w:val="006B4D0C"/>
    <w:rsid w:val="007272FA"/>
    <w:rsid w:val="00762B40"/>
    <w:rsid w:val="00790C7F"/>
    <w:rsid w:val="00791968"/>
    <w:rsid w:val="007B4936"/>
    <w:rsid w:val="007B5105"/>
    <w:rsid w:val="007F0637"/>
    <w:rsid w:val="0082691A"/>
    <w:rsid w:val="0083376E"/>
    <w:rsid w:val="0083448A"/>
    <w:rsid w:val="008552C0"/>
    <w:rsid w:val="00863DF8"/>
    <w:rsid w:val="00875588"/>
    <w:rsid w:val="00883657"/>
    <w:rsid w:val="008B0452"/>
    <w:rsid w:val="008B0DC9"/>
    <w:rsid w:val="008C3A14"/>
    <w:rsid w:val="008E1DAE"/>
    <w:rsid w:val="008E34AB"/>
    <w:rsid w:val="0092234E"/>
    <w:rsid w:val="00977B73"/>
    <w:rsid w:val="00994D90"/>
    <w:rsid w:val="009B5BF7"/>
    <w:rsid w:val="009B6E6B"/>
    <w:rsid w:val="009E2E1B"/>
    <w:rsid w:val="00A05E72"/>
    <w:rsid w:val="00A06D13"/>
    <w:rsid w:val="00A27047"/>
    <w:rsid w:val="00A36848"/>
    <w:rsid w:val="00A6427E"/>
    <w:rsid w:val="00AA18D7"/>
    <w:rsid w:val="00AC0D9B"/>
    <w:rsid w:val="00AE1CD7"/>
    <w:rsid w:val="00AE1CF3"/>
    <w:rsid w:val="00AE2A29"/>
    <w:rsid w:val="00AE4E0C"/>
    <w:rsid w:val="00AF37D4"/>
    <w:rsid w:val="00AF4A9D"/>
    <w:rsid w:val="00AF5232"/>
    <w:rsid w:val="00B011B1"/>
    <w:rsid w:val="00B05CFB"/>
    <w:rsid w:val="00B07A83"/>
    <w:rsid w:val="00B20399"/>
    <w:rsid w:val="00B51073"/>
    <w:rsid w:val="00B54153"/>
    <w:rsid w:val="00B63FD8"/>
    <w:rsid w:val="00B76BE1"/>
    <w:rsid w:val="00B8653B"/>
    <w:rsid w:val="00BA5936"/>
    <w:rsid w:val="00BA7A1A"/>
    <w:rsid w:val="00BC1385"/>
    <w:rsid w:val="00BC52AC"/>
    <w:rsid w:val="00BD2FC5"/>
    <w:rsid w:val="00C061FF"/>
    <w:rsid w:val="00C1494E"/>
    <w:rsid w:val="00C25499"/>
    <w:rsid w:val="00C27E09"/>
    <w:rsid w:val="00C5412A"/>
    <w:rsid w:val="00C66325"/>
    <w:rsid w:val="00C731FB"/>
    <w:rsid w:val="00C94EE1"/>
    <w:rsid w:val="00CC6C75"/>
    <w:rsid w:val="00CD5740"/>
    <w:rsid w:val="00CF29B7"/>
    <w:rsid w:val="00D90F01"/>
    <w:rsid w:val="00D91A55"/>
    <w:rsid w:val="00DB252D"/>
    <w:rsid w:val="00DB46A0"/>
    <w:rsid w:val="00DB4A35"/>
    <w:rsid w:val="00DB4DF5"/>
    <w:rsid w:val="00DC375C"/>
    <w:rsid w:val="00DD52EB"/>
    <w:rsid w:val="00E018D0"/>
    <w:rsid w:val="00E07779"/>
    <w:rsid w:val="00E35F9C"/>
    <w:rsid w:val="00E43136"/>
    <w:rsid w:val="00E47E5D"/>
    <w:rsid w:val="00E66CF6"/>
    <w:rsid w:val="00E76674"/>
    <w:rsid w:val="00EA0769"/>
    <w:rsid w:val="00EC0C11"/>
    <w:rsid w:val="00ED40E9"/>
    <w:rsid w:val="00EE6C8F"/>
    <w:rsid w:val="00EF16F9"/>
    <w:rsid w:val="00F00B68"/>
    <w:rsid w:val="00F06C18"/>
    <w:rsid w:val="00F370CA"/>
    <w:rsid w:val="00F44D29"/>
    <w:rsid w:val="00F86C04"/>
    <w:rsid w:val="00FE57CE"/>
    <w:rsid w:val="00FE7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B4D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7A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7A1A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B4DF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1C535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373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43B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3B6F"/>
  </w:style>
  <w:style w:type="paragraph" w:styleId="Footer">
    <w:name w:val="footer"/>
    <w:basedOn w:val="Normal"/>
    <w:link w:val="FooterChar"/>
    <w:uiPriority w:val="99"/>
    <w:unhideWhenUsed/>
    <w:rsid w:val="00543B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3B6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957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95776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95776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69577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B4D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7A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7A1A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B4DF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1C535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373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43B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3B6F"/>
  </w:style>
  <w:style w:type="paragraph" w:styleId="Footer">
    <w:name w:val="footer"/>
    <w:basedOn w:val="Normal"/>
    <w:link w:val="FooterChar"/>
    <w:uiPriority w:val="99"/>
    <w:unhideWhenUsed/>
    <w:rsid w:val="00543B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3B6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957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95776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95776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6957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57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4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8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7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1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76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74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2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6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8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17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0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7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0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2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0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8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8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0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98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1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20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9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48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49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6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18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9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50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50272">
                      <w:marLeft w:val="720"/>
                      <w:marRight w:val="720"/>
                      <w:marTop w:val="720"/>
                      <w:marBottom w:val="7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488997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6242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819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600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8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49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4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5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21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3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5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52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7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4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54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4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0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8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2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3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8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7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9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8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25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94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8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91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0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0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5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3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2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0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45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4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73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3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4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3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5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99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6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9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1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4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12765</TotalTime>
  <Pages>1</Pages>
  <Words>8520</Words>
  <Characters>48567</Characters>
  <Application>Microsoft Office Word</Application>
  <DocSecurity>0</DocSecurity>
  <Lines>404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 Computer</dc:creator>
  <cp:keywords/>
  <dc:description/>
  <cp:lastModifiedBy>SS Computer</cp:lastModifiedBy>
  <cp:revision>112</cp:revision>
  <dcterms:created xsi:type="dcterms:W3CDTF">2019-05-27T11:11:00Z</dcterms:created>
  <dcterms:modified xsi:type="dcterms:W3CDTF">2020-10-22T10:34:00Z</dcterms:modified>
</cp:coreProperties>
</file>